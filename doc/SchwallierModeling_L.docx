
<file path=[Content_Types].xml><?xml version="1.0" encoding="utf-8"?>
<Types xmlns="http://schemas.openxmlformats.org/package/2006/content-types">
  <Default Extension="xml" ContentType="application/xml"/>
  <Default Extension="tif" ContentType="image/tiff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1EC100" w14:textId="601C035E" w:rsidR="00747514" w:rsidRDefault="00747514" w:rsidP="00E34C33">
      <w:pPr>
        <w:spacing w:after="0" w:line="240" w:lineRule="auto"/>
        <w:rPr>
          <w:rFonts w:ascii="Times New Roman" w:hAnsi="Times New Roman" w:cs="Times New Roman"/>
        </w:rPr>
      </w:pPr>
    </w:p>
    <w:p w14:paraId="42DF0706" w14:textId="77777777" w:rsidR="00747514" w:rsidRDefault="00747514" w:rsidP="00E34C33">
      <w:pPr>
        <w:spacing w:after="0" w:line="240" w:lineRule="auto"/>
        <w:rPr>
          <w:rFonts w:ascii="Times New Roman" w:hAnsi="Times New Roman" w:cs="Times New Roman"/>
        </w:rPr>
      </w:pPr>
    </w:p>
    <w:p w14:paraId="011D4BEC" w14:textId="36D9445A" w:rsidR="00747514" w:rsidRDefault="00747514" w:rsidP="00E34C33">
      <w:pPr>
        <w:spacing w:after="0" w:line="240" w:lineRule="auto"/>
        <w:rPr>
          <w:rFonts w:ascii="Times New Roman" w:hAnsi="Times New Roman" w:cs="Times New Roman"/>
        </w:rPr>
      </w:pPr>
    </w:p>
    <w:p w14:paraId="133F1B7E" w14:textId="707F4CFD" w:rsidR="00747514" w:rsidRDefault="00747514" w:rsidP="00747514">
      <w:pPr>
        <w:rPr>
          <w:sz w:val="24"/>
          <w:szCs w:val="24"/>
          <w:lang w:val="en-US"/>
        </w:rPr>
      </w:pPr>
    </w:p>
    <w:p w14:paraId="770E6898" w14:textId="4AE525FD" w:rsidR="00747514" w:rsidRDefault="00EF0AAF" w:rsidP="0074751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780326C" wp14:editId="1B7113CB">
                <wp:simplePos x="0" y="0"/>
                <wp:positionH relativeFrom="column">
                  <wp:posOffset>2856865</wp:posOffset>
                </wp:positionH>
                <wp:positionV relativeFrom="paragraph">
                  <wp:posOffset>375920</wp:posOffset>
                </wp:positionV>
                <wp:extent cx="45085" cy="158115"/>
                <wp:effectExtent l="0" t="0" r="31115" b="19685"/>
                <wp:wrapThrough wrapText="bothSides">
                  <wp:wrapPolygon edited="0">
                    <wp:start x="0" y="0"/>
                    <wp:lineTo x="0" y="20819"/>
                    <wp:lineTo x="24338" y="20819"/>
                    <wp:lineTo x="24338" y="0"/>
                    <wp:lineTo x="0" y="0"/>
                  </wp:wrapPolygon>
                </wp:wrapThrough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5085" cy="15811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Oval 6" o:spid="_x0000_s1026" style="position:absolute;margin-left:224.95pt;margin-top:29.6pt;width:3.55pt;height:12.45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" fillcolor="white [3212]" strokecolor="white [3212]">
                <w10:wrap type="through"/>
              </v:oval>
            </w:pict>
          </mc:Fallback>
        </mc:AlternateContent>
      </w:r>
    </w:p>
    <w:p w14:paraId="7ECF756B" w14:textId="53EF392B" w:rsidR="00747514" w:rsidRDefault="00D9700A" w:rsidP="0074751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90F704" wp14:editId="5E270F29">
                <wp:simplePos x="0" y="0"/>
                <wp:positionH relativeFrom="column">
                  <wp:posOffset>-1082040</wp:posOffset>
                </wp:positionH>
                <wp:positionV relativeFrom="paragraph">
                  <wp:posOffset>47625</wp:posOffset>
                </wp:positionV>
                <wp:extent cx="45085" cy="228600"/>
                <wp:effectExtent l="0" t="0" r="5715" b="0"/>
                <wp:wrapThrough wrapText="bothSides">
                  <wp:wrapPolygon edited="0">
                    <wp:start x="0" y="0"/>
                    <wp:lineTo x="0" y="19200"/>
                    <wp:lineTo x="12169" y="19200"/>
                    <wp:lineTo x="12169" y="0"/>
                    <wp:lineTo x="0" y="0"/>
                  </wp:wrapPolygon>
                </wp:wrapThrough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-85.15pt;margin-top:3.75pt;width:3.55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" fillcolor="white [3212]" stroked="f">
                <w10:wrap type="through"/>
              </v:rect>
            </w:pict>
          </mc:Fallback>
        </mc:AlternateContent>
      </w:r>
    </w:p>
    <w:p w14:paraId="77D880C7" w14:textId="77777777" w:rsidR="00747514" w:rsidRDefault="00747514" w:rsidP="00747514">
      <w:pPr>
        <w:rPr>
          <w:sz w:val="24"/>
          <w:szCs w:val="24"/>
          <w:lang w:val="en-US"/>
        </w:rPr>
      </w:pPr>
    </w:p>
    <w:p w14:paraId="47D15CAF" w14:textId="7E28EA52" w:rsidR="00747514" w:rsidRDefault="00A323ED" w:rsidP="00747514">
      <w:pPr>
        <w:rPr>
          <w:sz w:val="24"/>
          <w:szCs w:val="24"/>
          <w:lang w:val="en-US"/>
        </w:rPr>
      </w:pPr>
      <w:r w:rsidRPr="00E34C33">
        <w:drawing>
          <wp:anchor distT="0" distB="0" distL="114300" distR="114300" simplePos="0" relativeHeight="251659264" behindDoc="0" locked="0" layoutInCell="1" allowOverlap="1" wp14:anchorId="1338CB1C" wp14:editId="465A2D9F">
            <wp:simplePos x="0" y="0"/>
            <wp:positionH relativeFrom="column">
              <wp:posOffset>-1737360</wp:posOffset>
            </wp:positionH>
            <wp:positionV relativeFrom="paragraph">
              <wp:posOffset>99695</wp:posOffset>
            </wp:positionV>
            <wp:extent cx="7543800" cy="3610610"/>
            <wp:effectExtent l="10795" t="0" r="10795" b="10795"/>
            <wp:wrapThrough wrapText="bothSides">
              <wp:wrapPolygon edited="0">
                <wp:start x="21569" y="-65"/>
                <wp:lineTo x="42" y="-65"/>
                <wp:lineTo x="42" y="21513"/>
                <wp:lineTo x="21569" y="21513"/>
                <wp:lineTo x="21569" y="-65"/>
              </wp:wrapPolygon>
            </wp:wrapThrough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7543800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DD924C" w14:textId="02B25609" w:rsidR="00747514" w:rsidRDefault="00D9700A" w:rsidP="00747514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1F0FAB5" wp14:editId="3644ADAF">
                <wp:simplePos x="0" y="0"/>
                <wp:positionH relativeFrom="column">
                  <wp:posOffset>-1082040</wp:posOffset>
                </wp:positionH>
                <wp:positionV relativeFrom="paragraph">
                  <wp:posOffset>319405</wp:posOffset>
                </wp:positionV>
                <wp:extent cx="45085" cy="228600"/>
                <wp:effectExtent l="0" t="0" r="5715" b="0"/>
                <wp:wrapThrough wrapText="bothSides">
                  <wp:wrapPolygon edited="0">
                    <wp:start x="0" y="0"/>
                    <wp:lineTo x="0" y="19200"/>
                    <wp:lineTo x="12169" y="19200"/>
                    <wp:lineTo x="12169" y="0"/>
                    <wp:lineTo x="0" y="0"/>
                  </wp:wrapPolygon>
                </wp:wrapThrough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2286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-85.15pt;margin-top:25.15pt;width:3.55pt;height:1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" fillcolor="white [3212]" stroked="f">
                <w10:wrap type="through"/>
              </v:rect>
            </w:pict>
          </mc:Fallback>
        </mc:AlternateContent>
      </w:r>
    </w:p>
    <w:p w14:paraId="60423696" w14:textId="77777777" w:rsidR="00747514" w:rsidRDefault="00747514" w:rsidP="00747514">
      <w:pPr>
        <w:rPr>
          <w:sz w:val="24"/>
          <w:szCs w:val="24"/>
          <w:lang w:val="en-US"/>
        </w:rPr>
      </w:pPr>
    </w:p>
    <w:p w14:paraId="6735158C" w14:textId="00914B49" w:rsidR="00747514" w:rsidRDefault="00747514" w:rsidP="00747514">
      <w:pPr>
        <w:rPr>
          <w:sz w:val="24"/>
          <w:szCs w:val="24"/>
          <w:lang w:val="en-US"/>
        </w:rPr>
      </w:pPr>
    </w:p>
    <w:p w14:paraId="7A887BC4" w14:textId="77777777" w:rsidR="00747514" w:rsidRDefault="00747514" w:rsidP="00747514">
      <w:pPr>
        <w:rPr>
          <w:sz w:val="24"/>
          <w:szCs w:val="24"/>
          <w:lang w:val="en-US"/>
        </w:rPr>
      </w:pPr>
    </w:p>
    <w:p w14:paraId="6100FB39" w14:textId="77777777" w:rsidR="00747514" w:rsidRDefault="00747514" w:rsidP="00747514">
      <w:pPr>
        <w:rPr>
          <w:sz w:val="24"/>
          <w:szCs w:val="24"/>
          <w:lang w:val="en-US"/>
        </w:rPr>
      </w:pPr>
    </w:p>
    <w:p w14:paraId="7DB29EA2" w14:textId="77777777" w:rsidR="00747514" w:rsidRDefault="00747514" w:rsidP="00747514">
      <w:pPr>
        <w:rPr>
          <w:sz w:val="24"/>
          <w:szCs w:val="24"/>
          <w:lang w:val="en-US"/>
        </w:rPr>
      </w:pPr>
    </w:p>
    <w:p w14:paraId="487CA064" w14:textId="77777777" w:rsidR="00747514" w:rsidRDefault="00747514" w:rsidP="00747514">
      <w:pPr>
        <w:rPr>
          <w:sz w:val="24"/>
          <w:szCs w:val="24"/>
          <w:lang w:val="en-US"/>
        </w:rPr>
      </w:pPr>
    </w:p>
    <w:p w14:paraId="7021F9C3" w14:textId="77777777" w:rsidR="00747514" w:rsidRDefault="00747514" w:rsidP="00747514">
      <w:pPr>
        <w:rPr>
          <w:sz w:val="24"/>
          <w:szCs w:val="24"/>
          <w:lang w:val="en-US"/>
        </w:rPr>
      </w:pPr>
    </w:p>
    <w:p w14:paraId="62779B15" w14:textId="77777777" w:rsidR="00747514" w:rsidRDefault="00747514" w:rsidP="00747514">
      <w:pPr>
        <w:rPr>
          <w:sz w:val="24"/>
          <w:szCs w:val="24"/>
          <w:lang w:val="en-US"/>
        </w:rPr>
      </w:pPr>
    </w:p>
    <w:p w14:paraId="6BC5D8E9" w14:textId="77777777" w:rsidR="00A323ED" w:rsidRDefault="00A323ED" w:rsidP="00747514">
      <w:pPr>
        <w:rPr>
          <w:sz w:val="24"/>
          <w:szCs w:val="24"/>
          <w:lang w:val="en-US"/>
        </w:rPr>
      </w:pPr>
    </w:p>
    <w:p w14:paraId="201F604D" w14:textId="77777777" w:rsidR="00A323ED" w:rsidRDefault="00A323ED" w:rsidP="00747514">
      <w:pPr>
        <w:rPr>
          <w:sz w:val="24"/>
          <w:szCs w:val="24"/>
          <w:lang w:val="en-US"/>
        </w:rPr>
      </w:pPr>
    </w:p>
    <w:p w14:paraId="6EBE34F9" w14:textId="77777777" w:rsidR="00A323ED" w:rsidRDefault="00A323ED" w:rsidP="00747514">
      <w:pPr>
        <w:rPr>
          <w:sz w:val="24"/>
          <w:szCs w:val="24"/>
          <w:lang w:val="en-US"/>
        </w:rPr>
      </w:pPr>
    </w:p>
    <w:p w14:paraId="12032DD8" w14:textId="77777777" w:rsidR="00A323ED" w:rsidRDefault="00A323ED" w:rsidP="00747514">
      <w:pPr>
        <w:rPr>
          <w:sz w:val="24"/>
          <w:szCs w:val="24"/>
          <w:lang w:val="en-US"/>
        </w:rPr>
      </w:pPr>
    </w:p>
    <w:p w14:paraId="1F0274D6" w14:textId="77777777" w:rsidR="00A323ED" w:rsidRDefault="00A323ED" w:rsidP="00747514">
      <w:pPr>
        <w:rPr>
          <w:sz w:val="24"/>
          <w:szCs w:val="24"/>
          <w:lang w:val="en-US"/>
        </w:rPr>
      </w:pPr>
    </w:p>
    <w:p w14:paraId="3C490684" w14:textId="77777777" w:rsidR="00A323ED" w:rsidRDefault="00A323ED" w:rsidP="00747514">
      <w:pPr>
        <w:rPr>
          <w:sz w:val="24"/>
          <w:szCs w:val="24"/>
          <w:lang w:val="en-US"/>
        </w:rPr>
      </w:pPr>
    </w:p>
    <w:p w14:paraId="7177C436" w14:textId="77777777" w:rsidR="00A323ED" w:rsidRDefault="00A323ED" w:rsidP="00747514">
      <w:pPr>
        <w:rPr>
          <w:sz w:val="24"/>
          <w:szCs w:val="24"/>
          <w:lang w:val="en-US"/>
        </w:rPr>
      </w:pPr>
    </w:p>
    <w:p w14:paraId="50BA9785" w14:textId="77777777" w:rsidR="00A323ED" w:rsidRDefault="00A323ED" w:rsidP="00747514">
      <w:pPr>
        <w:rPr>
          <w:sz w:val="24"/>
          <w:szCs w:val="24"/>
          <w:lang w:val="en-US"/>
        </w:rPr>
      </w:pPr>
    </w:p>
    <w:p w14:paraId="22E862F7" w14:textId="569F8D8B" w:rsidR="00E34C33" w:rsidRPr="00606171" w:rsidRDefault="00747514" w:rsidP="00606171">
      <w:pPr>
        <w:spacing w:line="48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Figure 1. </w:t>
      </w:r>
      <w:proofErr w:type="gramStart"/>
      <w:r>
        <w:rPr>
          <w:sz w:val="24"/>
          <w:szCs w:val="24"/>
          <w:lang w:val="en-US"/>
        </w:rPr>
        <w:t xml:space="preserve">Reconstruction of </w:t>
      </w:r>
      <w:proofErr w:type="spellStart"/>
      <w:r>
        <w:rPr>
          <w:sz w:val="24"/>
          <w:szCs w:val="24"/>
          <w:lang w:val="en-US"/>
        </w:rPr>
        <w:t>matK</w:t>
      </w:r>
      <w:proofErr w:type="spellEnd"/>
      <w:r w:rsidR="00A323ED">
        <w:rPr>
          <w:sz w:val="24"/>
          <w:szCs w:val="24"/>
          <w:lang w:val="en-US"/>
        </w:rPr>
        <w:t xml:space="preserve"> </w:t>
      </w:r>
      <w:r w:rsidR="00A323ED">
        <w:rPr>
          <w:i/>
          <w:sz w:val="24"/>
          <w:szCs w:val="24"/>
          <w:lang w:val="en-US"/>
        </w:rPr>
        <w:t xml:space="preserve">Nepenthes </w:t>
      </w:r>
      <w:r w:rsidR="00A323ED">
        <w:rPr>
          <w:sz w:val="24"/>
          <w:szCs w:val="24"/>
          <w:lang w:val="en-US"/>
        </w:rPr>
        <w:t xml:space="preserve">molecular phylogeny from </w:t>
      </w:r>
      <w:proofErr w:type="spellStart"/>
      <w:r w:rsidR="00A323ED">
        <w:rPr>
          <w:sz w:val="24"/>
          <w:szCs w:val="24"/>
          <w:lang w:val="en-US"/>
        </w:rPr>
        <w:t>Meimburg</w:t>
      </w:r>
      <w:proofErr w:type="spellEnd"/>
      <w:r w:rsidR="00A323ED">
        <w:rPr>
          <w:sz w:val="24"/>
          <w:szCs w:val="24"/>
          <w:lang w:val="en-US"/>
        </w:rPr>
        <w:t xml:space="preserve"> and </w:t>
      </w:r>
      <w:proofErr w:type="spellStart"/>
      <w:r w:rsidR="00A323ED">
        <w:rPr>
          <w:sz w:val="24"/>
          <w:szCs w:val="24"/>
          <w:lang w:val="en-US"/>
        </w:rPr>
        <w:t>Hubl</w:t>
      </w:r>
      <w:proofErr w:type="spellEnd"/>
      <w:r w:rsidR="00A323ED">
        <w:rPr>
          <w:sz w:val="24"/>
          <w:szCs w:val="24"/>
          <w:lang w:val="en-US"/>
        </w:rPr>
        <w:t xml:space="preserve"> (2006).</w:t>
      </w:r>
      <w:proofErr w:type="gramEnd"/>
      <w:r w:rsidR="00A323ED">
        <w:rPr>
          <w:sz w:val="24"/>
          <w:szCs w:val="24"/>
          <w:lang w:val="en-US"/>
        </w:rPr>
        <w:t xml:space="preserve"> Highland (blue) and lowland (pink) clade pairs indicated with corresponding markers.</w:t>
      </w:r>
    </w:p>
    <w:p w14:paraId="0DD3D2CE" w14:textId="29832B94" w:rsidR="007F2D7E" w:rsidRDefault="002247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82B8AE2" wp14:editId="0AA5A99C">
            <wp:extent cx="5731510" cy="528574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verlap_maps_nolowii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D99E" w14:textId="0561FB58" w:rsidR="007F2D7E" w:rsidRDefault="00DB5E3F" w:rsidP="00606171">
      <w:pPr>
        <w:numPr>
          <w:ins w:id="0" w:author="Unknown" w:date="2013-03-12T21:23:00Z"/>
        </w:numPr>
        <w:spacing w:line="48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Figure 2</w:t>
      </w:r>
      <w:r w:rsidR="007F2D7E">
        <w:rPr>
          <w:sz w:val="24"/>
          <w:szCs w:val="24"/>
          <w:lang w:val="en-US"/>
        </w:rPr>
        <w:t xml:space="preserve">. Predictive ecological niche models of </w:t>
      </w:r>
      <w:r w:rsidR="007F2D7E">
        <w:rPr>
          <w:i/>
          <w:iCs/>
          <w:sz w:val="24"/>
          <w:szCs w:val="24"/>
          <w:lang w:val="en-US"/>
        </w:rPr>
        <w:t xml:space="preserve">Nepenthes </w:t>
      </w:r>
      <w:r w:rsidR="007F2D7E">
        <w:rPr>
          <w:sz w:val="24"/>
          <w:szCs w:val="24"/>
          <w:lang w:val="en-US"/>
        </w:rPr>
        <w:t xml:space="preserve">highland (left) and lowland (right) sister-pairs inferred from environmental data and presence localities. Predicted distribution was projected only on the unit areas (van </w:t>
      </w:r>
      <w:proofErr w:type="spellStart"/>
      <w:r w:rsidR="007F2D7E">
        <w:rPr>
          <w:sz w:val="24"/>
          <w:szCs w:val="24"/>
          <w:lang w:val="en-US"/>
        </w:rPr>
        <w:t>Welzen</w:t>
      </w:r>
      <w:proofErr w:type="spellEnd"/>
      <w:r w:rsidR="0090235F">
        <w:rPr>
          <w:sz w:val="24"/>
          <w:szCs w:val="24"/>
          <w:lang w:val="en-US"/>
        </w:rPr>
        <w:t xml:space="preserve"> 2009</w:t>
      </w:r>
      <w:r w:rsidR="007F2D7E">
        <w:rPr>
          <w:sz w:val="24"/>
          <w:szCs w:val="24"/>
          <w:lang w:val="en-US"/>
        </w:rPr>
        <w:t xml:space="preserve">) already occupied by the sister pair. Each map depicts the </w:t>
      </w:r>
      <w:proofErr w:type="spellStart"/>
      <w:r w:rsidR="007F2D7E">
        <w:rPr>
          <w:sz w:val="24"/>
          <w:szCs w:val="24"/>
          <w:lang w:val="en-US"/>
        </w:rPr>
        <w:t>thresholded</w:t>
      </w:r>
      <w:proofErr w:type="spellEnd"/>
      <w:r w:rsidR="007F2D7E">
        <w:rPr>
          <w:sz w:val="24"/>
          <w:szCs w:val="24"/>
          <w:lang w:val="en-US"/>
        </w:rPr>
        <w:t xml:space="preserve"> distribution produced with 10% training of each sister pair so that overlap between the two species can be depicted.</w:t>
      </w:r>
      <w:r w:rsidR="008C0CAD">
        <w:rPr>
          <w:sz w:val="24"/>
          <w:szCs w:val="24"/>
          <w:lang w:val="en-US"/>
        </w:rPr>
        <w:t xml:space="preserve"> Grey shading indicates mountainous regions </w:t>
      </w:r>
      <w:r w:rsidR="00606171">
        <w:rPr>
          <w:sz w:val="24"/>
          <w:szCs w:val="24"/>
          <w:lang w:val="en-US"/>
        </w:rPr>
        <w:t>≥</w:t>
      </w:r>
      <w:r w:rsidR="008C0CAD">
        <w:rPr>
          <w:sz w:val="24"/>
          <w:szCs w:val="24"/>
          <w:lang w:val="en-US"/>
        </w:rPr>
        <w:t>1000m.</w:t>
      </w:r>
    </w:p>
    <w:p w14:paraId="5C8B3F63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p w14:paraId="650BB39F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p w14:paraId="0CF6C1DE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p w14:paraId="717812B9" w14:textId="06DD41C5" w:rsidR="007F2D7E" w:rsidRDefault="007F2D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5B654D5" w14:textId="5E257BAD" w:rsidR="00390217" w:rsidRDefault="00390217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F069082" wp14:editId="2B91F8EC">
            <wp:extent cx="5248222" cy="6144260"/>
            <wp:effectExtent l="0" t="0" r="1016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ss_pca_nolowii.t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22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4270" w14:textId="29DD1D91" w:rsidR="007D3AF1" w:rsidRDefault="00DB5E3F" w:rsidP="00606171">
      <w:pPr>
        <w:spacing w:line="48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Figure 3</w:t>
      </w:r>
      <w:r w:rsidR="007F2D7E">
        <w:rPr>
          <w:sz w:val="24"/>
          <w:szCs w:val="24"/>
          <w:lang w:val="en-US"/>
        </w:rPr>
        <w:t xml:space="preserve">. </w:t>
      </w:r>
      <w:proofErr w:type="gramStart"/>
      <w:r w:rsidR="0090235F">
        <w:rPr>
          <w:sz w:val="24"/>
          <w:szCs w:val="24"/>
          <w:lang w:val="en-US"/>
        </w:rPr>
        <w:t xml:space="preserve">Abiotic variable </w:t>
      </w:r>
      <w:r w:rsidR="00606171">
        <w:rPr>
          <w:sz w:val="24"/>
          <w:szCs w:val="24"/>
          <w:lang w:val="en-US"/>
        </w:rPr>
        <w:t xml:space="preserve">comparison of </w:t>
      </w:r>
      <w:r w:rsidR="00606171">
        <w:rPr>
          <w:i/>
          <w:sz w:val="24"/>
          <w:szCs w:val="24"/>
          <w:lang w:val="en-US"/>
        </w:rPr>
        <w:t>Nepenthes</w:t>
      </w:r>
      <w:r w:rsidR="007F2D7E">
        <w:rPr>
          <w:sz w:val="24"/>
          <w:szCs w:val="24"/>
          <w:lang w:val="en-US"/>
        </w:rPr>
        <w:t xml:space="preserve"> </w:t>
      </w:r>
      <w:r w:rsidR="00606171">
        <w:rPr>
          <w:sz w:val="24"/>
          <w:szCs w:val="24"/>
          <w:lang w:val="en-US"/>
        </w:rPr>
        <w:t xml:space="preserve">highland (left) and lowland (right) </w:t>
      </w:r>
      <w:r w:rsidR="00420E8D">
        <w:rPr>
          <w:sz w:val="24"/>
          <w:szCs w:val="24"/>
          <w:lang w:val="en-US"/>
        </w:rPr>
        <w:t>clade pairs</w:t>
      </w:r>
      <w:r w:rsidR="007F2D7E">
        <w:rPr>
          <w:i/>
          <w:iCs/>
          <w:sz w:val="24"/>
          <w:szCs w:val="24"/>
          <w:lang w:val="en-US"/>
        </w:rPr>
        <w:t>.</w:t>
      </w:r>
      <w:proofErr w:type="gramEnd"/>
      <w:r w:rsidR="007F2D7E">
        <w:rPr>
          <w:i/>
          <w:iCs/>
          <w:sz w:val="24"/>
          <w:szCs w:val="24"/>
          <w:lang w:val="en-US"/>
        </w:rPr>
        <w:t xml:space="preserve"> </w:t>
      </w:r>
      <w:proofErr w:type="gramStart"/>
      <w:r w:rsidR="007F2D7E">
        <w:rPr>
          <w:sz w:val="24"/>
          <w:szCs w:val="24"/>
          <w:lang w:val="en-US"/>
        </w:rPr>
        <w:t xml:space="preserve">Principal component analysis (PCA) of temperature, precipitation and </w:t>
      </w:r>
      <w:r w:rsidR="00231EBA">
        <w:rPr>
          <w:sz w:val="24"/>
          <w:szCs w:val="24"/>
          <w:lang w:val="en-US"/>
        </w:rPr>
        <w:t xml:space="preserve">soil </w:t>
      </w:r>
      <w:r w:rsidR="007F2D7E">
        <w:rPr>
          <w:sz w:val="24"/>
          <w:szCs w:val="24"/>
          <w:lang w:val="en-US"/>
        </w:rPr>
        <w:t xml:space="preserve">variables used in </w:t>
      </w:r>
      <w:proofErr w:type="spellStart"/>
      <w:r w:rsidR="007F2D7E">
        <w:rPr>
          <w:sz w:val="24"/>
          <w:szCs w:val="24"/>
          <w:lang w:val="en-US"/>
        </w:rPr>
        <w:t>Maxent</w:t>
      </w:r>
      <w:proofErr w:type="spellEnd"/>
      <w:r w:rsidR="007F2D7E">
        <w:rPr>
          <w:sz w:val="24"/>
          <w:szCs w:val="24"/>
          <w:lang w:val="en-US"/>
        </w:rPr>
        <w:t xml:space="preserve"> model for each pair</w:t>
      </w:r>
      <w:r w:rsidR="00C11B26">
        <w:rPr>
          <w:sz w:val="24"/>
          <w:szCs w:val="24"/>
          <w:lang w:val="en-US"/>
        </w:rPr>
        <w:t xml:space="preserve"> (see Table 2)</w:t>
      </w:r>
      <w:r w:rsidR="007F2D7E">
        <w:rPr>
          <w:sz w:val="24"/>
          <w:szCs w:val="24"/>
          <w:lang w:val="en-US"/>
        </w:rPr>
        <w:t>.</w:t>
      </w:r>
      <w:proofErr w:type="gramEnd"/>
      <w:r w:rsidR="007F2D7E">
        <w:rPr>
          <w:sz w:val="24"/>
          <w:szCs w:val="24"/>
          <w:lang w:val="en-US"/>
        </w:rPr>
        <w:t xml:space="preserve"> </w:t>
      </w:r>
    </w:p>
    <w:p w14:paraId="2EC886A6" w14:textId="502E9E92" w:rsidR="00C513B8" w:rsidRDefault="007D3AF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  <w:r w:rsidR="00224702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278638C8" wp14:editId="270698AE">
            <wp:extent cx="5731510" cy="3575050"/>
            <wp:effectExtent l="0" t="0" r="889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ture_highland_nolowii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5E7A" w14:textId="68A64625" w:rsidR="00C513B8" w:rsidRDefault="00DB5E3F" w:rsidP="00606171">
      <w:pPr>
        <w:spacing w:line="48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Figure 4</w:t>
      </w:r>
      <w:r w:rsidR="00C513B8">
        <w:rPr>
          <w:sz w:val="24"/>
          <w:szCs w:val="24"/>
          <w:lang w:val="en-US"/>
        </w:rPr>
        <w:t>. Predi</w:t>
      </w:r>
      <w:r w:rsidR="00F33272">
        <w:rPr>
          <w:sz w:val="24"/>
          <w:szCs w:val="24"/>
          <w:lang w:val="en-US"/>
        </w:rPr>
        <w:t>ctive ecological niche models of highland</w:t>
      </w:r>
      <w:r w:rsidR="00C513B8">
        <w:rPr>
          <w:sz w:val="24"/>
          <w:szCs w:val="24"/>
          <w:lang w:val="en-US"/>
        </w:rPr>
        <w:t xml:space="preserve"> </w:t>
      </w:r>
      <w:r w:rsidR="00F33272">
        <w:rPr>
          <w:i/>
          <w:iCs/>
          <w:sz w:val="24"/>
          <w:szCs w:val="24"/>
          <w:lang w:val="en-US"/>
        </w:rPr>
        <w:t>Nepenthes</w:t>
      </w:r>
      <w:r w:rsidR="00C513B8">
        <w:rPr>
          <w:sz w:val="24"/>
          <w:szCs w:val="24"/>
          <w:lang w:val="en-US"/>
        </w:rPr>
        <w:t xml:space="preserve"> species inferred from </w:t>
      </w:r>
      <w:r w:rsidR="00F33272">
        <w:rPr>
          <w:sz w:val="24"/>
          <w:szCs w:val="24"/>
          <w:lang w:val="en-US"/>
        </w:rPr>
        <w:t xml:space="preserve">presence localities and </w:t>
      </w:r>
      <w:r w:rsidR="00A805F1">
        <w:rPr>
          <w:sz w:val="24"/>
          <w:szCs w:val="24"/>
          <w:lang w:val="en-US"/>
        </w:rPr>
        <w:t xml:space="preserve">current </w:t>
      </w:r>
      <w:r w:rsidR="00C513B8">
        <w:rPr>
          <w:sz w:val="24"/>
          <w:szCs w:val="24"/>
          <w:lang w:val="en-US"/>
        </w:rPr>
        <w:t>environmental data</w:t>
      </w:r>
      <w:r w:rsidR="00F33272">
        <w:rPr>
          <w:sz w:val="24"/>
          <w:szCs w:val="24"/>
          <w:lang w:val="en-US"/>
        </w:rPr>
        <w:t xml:space="preserve"> and </w:t>
      </w:r>
      <w:r w:rsidR="00A805F1">
        <w:rPr>
          <w:sz w:val="24"/>
          <w:szCs w:val="24"/>
          <w:lang w:val="en-US"/>
        </w:rPr>
        <w:t xml:space="preserve">subsequently projected to </w:t>
      </w:r>
      <w:r w:rsidR="00606171">
        <w:rPr>
          <w:sz w:val="24"/>
          <w:szCs w:val="24"/>
          <w:lang w:val="en-US"/>
        </w:rPr>
        <w:t>future (</w:t>
      </w:r>
      <w:r w:rsidR="00606171">
        <w:rPr>
          <w:color w:val="222222"/>
          <w:sz w:val="24"/>
          <w:szCs w:val="24"/>
        </w:rPr>
        <w:t xml:space="preserve">2070-2099, </w:t>
      </w:r>
      <w:r w:rsidR="00606171" w:rsidRPr="009F60DB">
        <w:rPr>
          <w:color w:val="222222"/>
          <w:sz w:val="24"/>
          <w:szCs w:val="24"/>
        </w:rPr>
        <w:t>A2a HadCM3</w:t>
      </w:r>
      <w:r w:rsidR="00606171">
        <w:rPr>
          <w:color w:val="222222"/>
          <w:sz w:val="24"/>
          <w:szCs w:val="24"/>
        </w:rPr>
        <w:t xml:space="preserve"> scenario)</w:t>
      </w:r>
      <w:r w:rsidR="00885000">
        <w:rPr>
          <w:sz w:val="24"/>
          <w:szCs w:val="24"/>
          <w:lang w:val="en-US"/>
        </w:rPr>
        <w:t>. Predicted distribution projected on</w:t>
      </w:r>
      <w:r>
        <w:rPr>
          <w:sz w:val="24"/>
          <w:szCs w:val="24"/>
          <w:lang w:val="en-US"/>
        </w:rPr>
        <w:t xml:space="preserve"> unit areas (van </w:t>
      </w:r>
      <w:proofErr w:type="spellStart"/>
      <w:r>
        <w:rPr>
          <w:sz w:val="24"/>
          <w:szCs w:val="24"/>
          <w:lang w:val="en-US"/>
        </w:rPr>
        <w:t>Welzen</w:t>
      </w:r>
      <w:proofErr w:type="spellEnd"/>
      <w:r>
        <w:rPr>
          <w:sz w:val="24"/>
          <w:szCs w:val="24"/>
          <w:lang w:val="en-US"/>
        </w:rPr>
        <w:t xml:space="preserve"> 2009</w:t>
      </w:r>
      <w:r w:rsidR="00C513B8">
        <w:rPr>
          <w:sz w:val="24"/>
          <w:szCs w:val="24"/>
          <w:lang w:val="en-US"/>
        </w:rPr>
        <w:t xml:space="preserve">) already occupied by </w:t>
      </w:r>
      <w:r w:rsidR="00F33272">
        <w:rPr>
          <w:sz w:val="24"/>
          <w:szCs w:val="24"/>
          <w:lang w:val="en-US"/>
        </w:rPr>
        <w:t>each</w:t>
      </w:r>
      <w:r>
        <w:rPr>
          <w:sz w:val="24"/>
          <w:szCs w:val="24"/>
          <w:lang w:val="en-US"/>
        </w:rPr>
        <w:t xml:space="preserve"> species</w:t>
      </w:r>
      <w:r w:rsidR="00C513B8">
        <w:rPr>
          <w:sz w:val="24"/>
          <w:szCs w:val="24"/>
          <w:lang w:val="en-US"/>
        </w:rPr>
        <w:t xml:space="preserve">. </w:t>
      </w:r>
      <w:proofErr w:type="spellStart"/>
      <w:r w:rsidR="00F33272">
        <w:rPr>
          <w:sz w:val="24"/>
          <w:szCs w:val="24"/>
          <w:lang w:val="en-US"/>
        </w:rPr>
        <w:t>T</w:t>
      </w:r>
      <w:r w:rsidR="00C513B8">
        <w:rPr>
          <w:sz w:val="24"/>
          <w:szCs w:val="24"/>
          <w:lang w:val="en-US"/>
        </w:rPr>
        <w:t>hresholded</w:t>
      </w:r>
      <w:proofErr w:type="spellEnd"/>
      <w:r w:rsidR="00C513B8">
        <w:rPr>
          <w:sz w:val="24"/>
          <w:szCs w:val="24"/>
          <w:lang w:val="en-US"/>
        </w:rPr>
        <w:t xml:space="preserve"> distribution produced with 10% training </w:t>
      </w:r>
      <w:r w:rsidR="00F33272">
        <w:rPr>
          <w:sz w:val="24"/>
          <w:szCs w:val="24"/>
          <w:lang w:val="en-US"/>
        </w:rPr>
        <w:t>is depicted</w:t>
      </w:r>
      <w:r w:rsidR="00C513B8">
        <w:rPr>
          <w:sz w:val="24"/>
          <w:szCs w:val="24"/>
          <w:lang w:val="en-US"/>
        </w:rPr>
        <w:t xml:space="preserve"> </w:t>
      </w:r>
      <w:r w:rsidR="00F33272">
        <w:rPr>
          <w:sz w:val="24"/>
          <w:szCs w:val="24"/>
          <w:lang w:val="en-US"/>
        </w:rPr>
        <w:t>to show suitable habitat gained, overlapping and lost between the two timeframes</w:t>
      </w:r>
      <w:r w:rsidR="00C513B8">
        <w:rPr>
          <w:sz w:val="24"/>
          <w:szCs w:val="24"/>
          <w:lang w:val="en-US"/>
        </w:rPr>
        <w:t>.</w:t>
      </w:r>
    </w:p>
    <w:p w14:paraId="504F55CC" w14:textId="4C14A2A5" w:rsidR="00C513B8" w:rsidRDefault="001859EB" w:rsidP="00C513B8">
      <w:pPr>
        <w:rPr>
          <w:rFonts w:ascii="Times New Roman" w:hAnsi="Times New Roman" w:cs="Times New Roman"/>
          <w:sz w:val="24"/>
          <w:szCs w:val="24"/>
          <w:lang w:val="en-US"/>
        </w:rPr>
      </w:pPr>
      <w:bookmarkStart w:id="1" w:name="_GoBack"/>
      <w:r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4EB06131" wp14:editId="6726FE71">
            <wp:extent cx="5731510" cy="5285740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uture_lowlan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389611E1" w14:textId="7DB027C4" w:rsidR="00DB5E3F" w:rsidRDefault="00F359BB" w:rsidP="00606171">
      <w:pPr>
        <w:spacing w:line="48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Figure 5</w:t>
      </w:r>
      <w:r w:rsidR="00DB5E3F">
        <w:rPr>
          <w:sz w:val="24"/>
          <w:szCs w:val="24"/>
          <w:lang w:val="en-US"/>
        </w:rPr>
        <w:t>. Predictive eco</w:t>
      </w:r>
      <w:r w:rsidR="00E02C2D">
        <w:rPr>
          <w:sz w:val="24"/>
          <w:szCs w:val="24"/>
          <w:lang w:val="en-US"/>
        </w:rPr>
        <w:t>logical niche models of lowland</w:t>
      </w:r>
      <w:r w:rsidR="00DB5E3F">
        <w:rPr>
          <w:sz w:val="24"/>
          <w:szCs w:val="24"/>
          <w:lang w:val="en-US"/>
        </w:rPr>
        <w:t xml:space="preserve"> </w:t>
      </w:r>
      <w:r w:rsidR="00DB5E3F">
        <w:rPr>
          <w:i/>
          <w:iCs/>
          <w:sz w:val="24"/>
          <w:szCs w:val="24"/>
          <w:lang w:val="en-US"/>
        </w:rPr>
        <w:t>Nepenthes</w:t>
      </w:r>
      <w:r w:rsidR="00DB5E3F">
        <w:rPr>
          <w:sz w:val="24"/>
          <w:szCs w:val="24"/>
          <w:lang w:val="en-US"/>
        </w:rPr>
        <w:t xml:space="preserve"> species inferred from presence localities and current environmental data and subsequently projected to future 2080 climate scenario a2a. Predicted distribution projected on unit areas (van </w:t>
      </w:r>
      <w:proofErr w:type="spellStart"/>
      <w:r w:rsidR="00DB5E3F">
        <w:rPr>
          <w:sz w:val="24"/>
          <w:szCs w:val="24"/>
          <w:lang w:val="en-US"/>
        </w:rPr>
        <w:t>Welzen</w:t>
      </w:r>
      <w:proofErr w:type="spellEnd"/>
      <w:r w:rsidR="00DB5E3F">
        <w:rPr>
          <w:sz w:val="24"/>
          <w:szCs w:val="24"/>
          <w:lang w:val="en-US"/>
        </w:rPr>
        <w:t xml:space="preserve"> 2009) already occupied by each species. </w:t>
      </w:r>
      <w:proofErr w:type="spellStart"/>
      <w:r w:rsidR="00DB5E3F">
        <w:rPr>
          <w:sz w:val="24"/>
          <w:szCs w:val="24"/>
          <w:lang w:val="en-US"/>
        </w:rPr>
        <w:t>Thresholded</w:t>
      </w:r>
      <w:proofErr w:type="spellEnd"/>
      <w:r w:rsidR="00DB5E3F">
        <w:rPr>
          <w:sz w:val="24"/>
          <w:szCs w:val="24"/>
          <w:lang w:val="en-US"/>
        </w:rPr>
        <w:t xml:space="preserve"> distribution produced with 10% training is depicted to show suitable habitat gained, overlapping and lost between the two timeframes.</w:t>
      </w:r>
    </w:p>
    <w:p w14:paraId="7600C22A" w14:textId="77777777" w:rsidR="007F2D7E" w:rsidRDefault="007D3AF1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14:paraId="1625B14F" w14:textId="0A67E694" w:rsidR="007F2D7E" w:rsidRDefault="0003383A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F05778F" wp14:editId="26619E52">
            <wp:extent cx="5731510" cy="3575050"/>
            <wp:effectExtent l="0" t="0" r="889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ighland_gradient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FD47A" w14:textId="2D9D8CA1" w:rsidR="007F2D7E" w:rsidRDefault="007F2D7E" w:rsidP="00606171">
      <w:pPr>
        <w:spacing w:line="480" w:lineRule="auto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Appendix Figure 1.</w:t>
      </w:r>
      <w:proofErr w:type="gramEnd"/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 xml:space="preserve">Predictive ecological niche models of highland </w:t>
      </w:r>
      <w:r>
        <w:rPr>
          <w:i/>
          <w:iCs/>
          <w:sz w:val="24"/>
          <w:szCs w:val="24"/>
          <w:lang w:val="en-US"/>
        </w:rPr>
        <w:t xml:space="preserve">Nepenthes </w:t>
      </w:r>
      <w:r>
        <w:rPr>
          <w:sz w:val="24"/>
          <w:szCs w:val="24"/>
          <w:lang w:val="en-US"/>
        </w:rPr>
        <w:t>species.</w:t>
      </w:r>
      <w:proofErr w:type="gramEnd"/>
      <w:r>
        <w:rPr>
          <w:sz w:val="24"/>
          <w:szCs w:val="24"/>
          <w:lang w:val="en-US"/>
        </w:rPr>
        <w:t xml:space="preserve"> Models inferre</w:t>
      </w:r>
      <w:r w:rsidR="00E74F51">
        <w:rPr>
          <w:sz w:val="24"/>
          <w:szCs w:val="24"/>
          <w:lang w:val="en-US"/>
        </w:rPr>
        <w:t>d from presence localities</w:t>
      </w:r>
      <w:r w:rsidR="00DB5E3F">
        <w:rPr>
          <w:sz w:val="24"/>
          <w:szCs w:val="24"/>
          <w:lang w:val="en-US"/>
        </w:rPr>
        <w:t xml:space="preserve"> (green circles)</w:t>
      </w:r>
      <w:r>
        <w:rPr>
          <w:sz w:val="24"/>
          <w:szCs w:val="24"/>
          <w:lang w:val="en-US"/>
        </w:rPr>
        <w:t xml:space="preserve"> and environmental data. </w:t>
      </w:r>
      <w:r w:rsidR="00E74F51">
        <w:rPr>
          <w:sz w:val="24"/>
          <w:szCs w:val="24"/>
          <w:lang w:val="en-US"/>
        </w:rPr>
        <w:t>Predicted distribution projecte</w:t>
      </w:r>
      <w:r w:rsidR="00DB5E3F">
        <w:rPr>
          <w:sz w:val="24"/>
          <w:szCs w:val="24"/>
          <w:lang w:val="en-US"/>
        </w:rPr>
        <w:t xml:space="preserve">d on unit areas (van </w:t>
      </w:r>
      <w:proofErr w:type="spellStart"/>
      <w:r w:rsidR="00DB5E3F">
        <w:rPr>
          <w:sz w:val="24"/>
          <w:szCs w:val="24"/>
          <w:lang w:val="en-US"/>
        </w:rPr>
        <w:t>Welzen</w:t>
      </w:r>
      <w:proofErr w:type="spellEnd"/>
      <w:r w:rsidR="00DB5E3F">
        <w:rPr>
          <w:sz w:val="24"/>
          <w:szCs w:val="24"/>
          <w:lang w:val="en-US"/>
        </w:rPr>
        <w:t xml:space="preserve"> 2009</w:t>
      </w:r>
      <w:r w:rsidR="00E74F51">
        <w:rPr>
          <w:sz w:val="24"/>
          <w:szCs w:val="24"/>
          <w:lang w:val="en-US"/>
        </w:rPr>
        <w:t>) already occupied by each</w:t>
      </w:r>
      <w:r w:rsidR="00DB5E3F">
        <w:rPr>
          <w:sz w:val="24"/>
          <w:szCs w:val="24"/>
          <w:lang w:val="en-US"/>
        </w:rPr>
        <w:t xml:space="preserve"> species</w:t>
      </w:r>
      <w:r w:rsidR="00E74F51">
        <w:rPr>
          <w:sz w:val="24"/>
          <w:szCs w:val="24"/>
          <w:lang w:val="en-US"/>
        </w:rPr>
        <w:t xml:space="preserve">. </w:t>
      </w:r>
      <w:r>
        <w:rPr>
          <w:sz w:val="24"/>
          <w:szCs w:val="24"/>
          <w:lang w:val="en-US"/>
        </w:rPr>
        <w:t>Color-scale indicates predictive distribution (darker shading corresponds with a more likely predicted distribution).</w:t>
      </w:r>
    </w:p>
    <w:p w14:paraId="5D572FAC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p w14:paraId="74CCD424" w14:textId="77777777" w:rsidR="007F2D7E" w:rsidRDefault="00D8655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57334F4" wp14:editId="4FC338AD">
            <wp:extent cx="5731510" cy="52793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wland.t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7323E" w14:textId="63F1C034" w:rsidR="00DB5E3F" w:rsidRDefault="00DB5E3F" w:rsidP="00606171">
      <w:pPr>
        <w:spacing w:line="480" w:lineRule="auto"/>
        <w:rPr>
          <w:sz w:val="24"/>
          <w:szCs w:val="24"/>
          <w:lang w:val="en-US"/>
        </w:rPr>
      </w:pPr>
      <w:proofErr w:type="gramStart"/>
      <w:r>
        <w:rPr>
          <w:sz w:val="24"/>
          <w:szCs w:val="24"/>
          <w:lang w:val="en-US"/>
        </w:rPr>
        <w:t>Appendix Figure 2.</w:t>
      </w:r>
      <w:proofErr w:type="gramEnd"/>
      <w:r>
        <w:rPr>
          <w:sz w:val="24"/>
          <w:szCs w:val="24"/>
          <w:lang w:val="en-US"/>
        </w:rPr>
        <w:t xml:space="preserve"> </w:t>
      </w:r>
      <w:proofErr w:type="gramStart"/>
      <w:r>
        <w:rPr>
          <w:sz w:val="24"/>
          <w:szCs w:val="24"/>
          <w:lang w:val="en-US"/>
        </w:rPr>
        <w:t>Predictive eco</w:t>
      </w:r>
      <w:r w:rsidR="00E02C2D">
        <w:rPr>
          <w:sz w:val="24"/>
          <w:szCs w:val="24"/>
          <w:lang w:val="en-US"/>
        </w:rPr>
        <w:t>logical niche models of lowland</w:t>
      </w:r>
      <w:r>
        <w:rPr>
          <w:sz w:val="24"/>
          <w:szCs w:val="24"/>
          <w:lang w:val="en-US"/>
        </w:rPr>
        <w:t xml:space="preserve"> </w:t>
      </w:r>
      <w:r>
        <w:rPr>
          <w:i/>
          <w:iCs/>
          <w:sz w:val="24"/>
          <w:szCs w:val="24"/>
          <w:lang w:val="en-US"/>
        </w:rPr>
        <w:t xml:space="preserve">Nepenthes </w:t>
      </w:r>
      <w:r>
        <w:rPr>
          <w:sz w:val="24"/>
          <w:szCs w:val="24"/>
          <w:lang w:val="en-US"/>
        </w:rPr>
        <w:t>species.</w:t>
      </w:r>
      <w:proofErr w:type="gramEnd"/>
      <w:r>
        <w:rPr>
          <w:sz w:val="24"/>
          <w:szCs w:val="24"/>
          <w:lang w:val="en-US"/>
        </w:rPr>
        <w:t xml:space="preserve"> Models inferred from presence localities (brown circles) and environmental data. Predicted distribution projected on unit areas (van </w:t>
      </w:r>
      <w:proofErr w:type="spellStart"/>
      <w:r>
        <w:rPr>
          <w:sz w:val="24"/>
          <w:szCs w:val="24"/>
          <w:lang w:val="en-US"/>
        </w:rPr>
        <w:t>Welzen</w:t>
      </w:r>
      <w:proofErr w:type="spellEnd"/>
      <w:r>
        <w:rPr>
          <w:sz w:val="24"/>
          <w:szCs w:val="24"/>
          <w:lang w:val="en-US"/>
        </w:rPr>
        <w:t xml:space="preserve"> 2009) already occupied by each species. Color-scale indicates predictive distribution (darker shading corresponds with a more likely predicted distribution).</w:t>
      </w:r>
    </w:p>
    <w:p w14:paraId="4157CC27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p w14:paraId="6246EE08" w14:textId="71B322C3" w:rsidR="007F2D7E" w:rsidRPr="00C35EF8" w:rsidRDefault="007F2D7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tbl>
      <w:tblPr>
        <w:tblW w:w="847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45"/>
        <w:gridCol w:w="2250"/>
        <w:gridCol w:w="1260"/>
        <w:gridCol w:w="990"/>
        <w:gridCol w:w="1170"/>
        <w:gridCol w:w="1260"/>
      </w:tblGrid>
      <w:tr w:rsidR="00C35EF8" w:rsidRPr="00C35EF8" w14:paraId="3636470F" w14:textId="77777777" w:rsidTr="00C35EF8">
        <w:trPr>
          <w:trHeight w:val="300"/>
        </w:trPr>
        <w:tc>
          <w:tcPr>
            <w:tcW w:w="1545" w:type="dxa"/>
            <w:vMerge w:val="restart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AADCE0" w14:textId="7CEB80A5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2250" w:type="dxa"/>
            <w:vMerge w:val="restart"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FE82A42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Source</w:t>
            </w:r>
          </w:p>
        </w:tc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8A9F83F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# Specimens</w:t>
            </w:r>
          </w:p>
        </w:tc>
        <w:tc>
          <w:tcPr>
            <w:tcW w:w="990" w:type="dxa"/>
            <w:vMerge w:val="restart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A573A9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# Unique localities</w:t>
            </w:r>
          </w:p>
        </w:tc>
        <w:tc>
          <w:tcPr>
            <w:tcW w:w="1170" w:type="dxa"/>
            <w:vMerge w:val="restart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52EE03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Referenced altitude range (m)</w:t>
            </w:r>
          </w:p>
        </w:tc>
        <w:tc>
          <w:tcPr>
            <w:tcW w:w="1260" w:type="dxa"/>
            <w:vMerge w:val="restart"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81DE33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Specimen altitude range (m)</w:t>
            </w:r>
          </w:p>
        </w:tc>
      </w:tr>
      <w:tr w:rsidR="00C35EF8" w:rsidRPr="00C35EF8" w14:paraId="7FF3EA83" w14:textId="77777777" w:rsidTr="00C35EF8">
        <w:trPr>
          <w:trHeight w:val="320"/>
        </w:trPr>
        <w:tc>
          <w:tcPr>
            <w:tcW w:w="1545" w:type="dxa"/>
            <w:vMerge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vAlign w:val="center"/>
            <w:hideMark/>
          </w:tcPr>
          <w:p w14:paraId="5B50DFF1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2250" w:type="dxa"/>
            <w:vMerge/>
            <w:tcBorders>
              <w:top w:val="single" w:sz="8" w:space="0" w:color="000000"/>
              <w:left w:val="nil"/>
              <w:bottom w:val="nil"/>
              <w:right w:val="single" w:sz="8" w:space="0" w:color="000000"/>
            </w:tcBorders>
            <w:vAlign w:val="center"/>
            <w:hideMark/>
          </w:tcPr>
          <w:p w14:paraId="48AC040E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  <w:hideMark/>
          </w:tcPr>
          <w:p w14:paraId="0A246F52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  <w:hideMark/>
          </w:tcPr>
          <w:p w14:paraId="32CF5549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170" w:type="dxa"/>
            <w:vMerge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  <w:hideMark/>
          </w:tcPr>
          <w:p w14:paraId="5707A9B6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260" w:type="dxa"/>
            <w:vMerge/>
            <w:tcBorders>
              <w:top w:val="single" w:sz="8" w:space="0" w:color="000000"/>
              <w:left w:val="single" w:sz="8" w:space="0" w:color="000000"/>
              <w:bottom w:val="nil"/>
              <w:right w:val="single" w:sz="8" w:space="0" w:color="000000"/>
            </w:tcBorders>
            <w:vAlign w:val="center"/>
            <w:hideMark/>
          </w:tcPr>
          <w:p w14:paraId="5C067CF0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</w:tr>
      <w:tr w:rsidR="00C35EF8" w:rsidRPr="00C35EF8" w14:paraId="6B36B6D6" w14:textId="77777777" w:rsidTr="00C35EF8">
        <w:trPr>
          <w:trHeight w:val="320"/>
        </w:trPr>
        <w:tc>
          <w:tcPr>
            <w:tcW w:w="8475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B788FF0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Highland clade species</w:t>
            </w:r>
          </w:p>
        </w:tc>
      </w:tr>
      <w:tr w:rsidR="00C35EF8" w:rsidRPr="00C35EF8" w14:paraId="24720E54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2D1128FA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fusca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065DD4C4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58B823CA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10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2B41EC41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9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B11345C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600-2500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7E12707B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149-1980</w:t>
            </w:r>
          </w:p>
        </w:tc>
      </w:tr>
      <w:tr w:rsidR="00C35EF8" w:rsidRPr="00C35EF8" w14:paraId="08424B89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69C78DE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maxima</w:t>
            </w:r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BD5BA01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14DC501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49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F8B8EF5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33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7F80D72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600-2500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22889FC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400-3039</w:t>
            </w:r>
          </w:p>
        </w:tc>
      </w:tr>
      <w:tr w:rsidR="00C35EF8" w:rsidRPr="00C35EF8" w14:paraId="2294A6DA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72588914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stenophylla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498FBAF4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2A03F1B1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745BDEFA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03860832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800-2600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47F524E1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409-1980</w:t>
            </w:r>
          </w:p>
        </w:tc>
      </w:tr>
      <w:tr w:rsidR="00C35EF8" w:rsidRPr="00C35EF8" w14:paraId="0C913A85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BD1CE3D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veitchii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AE1DA37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57D6AF0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39</w:t>
            </w:r>
          </w:p>
        </w:tc>
        <w:tc>
          <w:tcPr>
            <w:tcW w:w="99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77C55DF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29</w:t>
            </w:r>
          </w:p>
        </w:tc>
        <w:tc>
          <w:tcPr>
            <w:tcW w:w="117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7F7404C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0-1600</w:t>
            </w:r>
          </w:p>
        </w:tc>
        <w:tc>
          <w:tcPr>
            <w:tcW w:w="1260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36AA037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31-1568</w:t>
            </w:r>
          </w:p>
        </w:tc>
      </w:tr>
      <w:tr w:rsidR="00C35EF8" w:rsidRPr="00C35EF8" w14:paraId="2BA44ED2" w14:textId="77777777" w:rsidTr="00C35EF8">
        <w:trPr>
          <w:trHeight w:val="320"/>
        </w:trPr>
        <w:tc>
          <w:tcPr>
            <w:tcW w:w="8475" w:type="dxa"/>
            <w:gridSpan w:val="6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A7EC04E" w14:textId="77777777" w:rsidR="00C35EF8" w:rsidRPr="004B1EDC" w:rsidRDefault="00C35EF8" w:rsidP="00C35EF8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B1EDC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Lowland clade species</w:t>
            </w:r>
          </w:p>
        </w:tc>
      </w:tr>
      <w:tr w:rsidR="00C35EF8" w:rsidRPr="00C35EF8" w14:paraId="1A9A0755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5970AA00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albomarginata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236A86D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5E8430E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52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A612151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39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B47E0DD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0-1200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F8A6038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8-1278</w:t>
            </w:r>
          </w:p>
        </w:tc>
      </w:tr>
      <w:tr w:rsidR="00C35EF8" w:rsidRPr="00C35EF8" w14:paraId="48B822B7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2180A31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ampullaria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F4BCA21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995FCAC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208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A0B4487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119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D50B40D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0-2100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C183BB9" w14:textId="19571AF4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2-2101</w:t>
            </w:r>
          </w:p>
        </w:tc>
      </w:tr>
      <w:tr w:rsidR="00C35EF8" w:rsidRPr="00C35EF8" w14:paraId="5D714F04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5B189FB8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bicalcarata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AB43C7F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F81A821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31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C1BEB95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15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62974B2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0-700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F6E81AB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18-476</w:t>
            </w:r>
          </w:p>
        </w:tc>
      </w:tr>
      <w:tr w:rsidR="00C35EF8" w:rsidRPr="00C35EF8" w14:paraId="4A949FBC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F13ABF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gracilis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767999C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C7CE8EA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132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F001A6C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79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2026AAA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0-1100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1C2D5E6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6-1564</w:t>
            </w:r>
          </w:p>
        </w:tc>
      </w:tr>
      <w:tr w:rsidR="00C35EF8" w:rsidRPr="00C35EF8" w14:paraId="3BBD190B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42C0DE91" w14:textId="77777777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mirabilis</w:t>
            </w:r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C273065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SI,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NYBG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6789D16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265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C2F1B59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136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63914AE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300-2100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6DB078B" w14:textId="3CB7F742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4-2244</w:t>
            </w:r>
          </w:p>
        </w:tc>
      </w:tr>
      <w:tr w:rsidR="00C35EF8" w:rsidRPr="00C35EF8" w14:paraId="36C3499B" w14:textId="77777777" w:rsidTr="00C35EF8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7681A7" w14:textId="25E0D0D3" w:rsidR="00C35EF8" w:rsidRPr="004B1EDC" w:rsidRDefault="00C35EF8" w:rsidP="00C35EF8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4B1EDC">
              <w:rPr>
                <w:i/>
                <w:iCs/>
                <w:color w:val="000000"/>
                <w:sz w:val="16"/>
                <w:szCs w:val="16"/>
                <w:lang w:val="en-US"/>
              </w:rPr>
              <w:t>rafflesiana</w:t>
            </w:r>
            <w:proofErr w:type="spellEnd"/>
            <w:proofErr w:type="gramEnd"/>
          </w:p>
        </w:tc>
        <w:tc>
          <w:tcPr>
            <w:tcW w:w="22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D58C886" w14:textId="77777777" w:rsidR="00C35EF8" w:rsidRPr="004B1EDC" w:rsidRDefault="00C35EF8" w:rsidP="00C35EF8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NBC,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NHN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 xml:space="preserve">, </w:t>
            </w:r>
            <w:proofErr w:type="spellStart"/>
            <w:r w:rsidRPr="004B1EDC">
              <w:rPr>
                <w:color w:val="000000"/>
                <w:sz w:val="16"/>
                <w:szCs w:val="16"/>
                <w:lang w:val="en-US"/>
              </w:rPr>
              <w:t>GBIF</w:t>
            </w:r>
            <w:proofErr w:type="spellEnd"/>
            <w:r w:rsidRPr="004B1EDC">
              <w:rPr>
                <w:color w:val="000000"/>
                <w:sz w:val="16"/>
                <w:szCs w:val="16"/>
                <w:lang w:val="en-US"/>
              </w:rPr>
              <w:t>, SI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21182E4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141</w:t>
            </w:r>
          </w:p>
        </w:tc>
        <w:tc>
          <w:tcPr>
            <w:tcW w:w="99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4D71FDF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77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BEE8CF3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0-1200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9A1FF12" w14:textId="77777777" w:rsidR="00C35EF8" w:rsidRPr="004B1EDC" w:rsidRDefault="00C35EF8" w:rsidP="00C35EF8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B1EDC">
              <w:rPr>
                <w:color w:val="000000"/>
                <w:sz w:val="16"/>
                <w:szCs w:val="16"/>
                <w:lang w:val="en-US"/>
              </w:rPr>
              <w:t>7-669</w:t>
            </w:r>
          </w:p>
        </w:tc>
      </w:tr>
    </w:tbl>
    <w:p w14:paraId="56268870" w14:textId="7207D78A" w:rsidR="007F2D7E" w:rsidRDefault="007F2D7E">
      <w:pPr>
        <w:rPr>
          <w:rFonts w:ascii="Times New Roman" w:hAnsi="Times New Roman" w:cs="Times New Roman"/>
          <w:lang w:val="en-US"/>
        </w:rPr>
      </w:pPr>
      <w:r>
        <w:rPr>
          <w:sz w:val="24"/>
          <w:szCs w:val="24"/>
          <w:lang w:val="en-US"/>
        </w:rPr>
        <w:t xml:space="preserve">Table 1. </w:t>
      </w:r>
      <w:r>
        <w:rPr>
          <w:i/>
          <w:iCs/>
          <w:sz w:val="24"/>
          <w:szCs w:val="24"/>
          <w:lang w:val="en-US"/>
        </w:rPr>
        <w:t xml:space="preserve">Nepenthes </w:t>
      </w:r>
      <w:r>
        <w:rPr>
          <w:sz w:val="24"/>
          <w:szCs w:val="24"/>
          <w:lang w:val="en-US"/>
        </w:rPr>
        <w:t xml:space="preserve">species data records used for ecological niche modeling. </w:t>
      </w:r>
      <w:r w:rsidR="00BB4978">
        <w:rPr>
          <w:sz w:val="24"/>
          <w:szCs w:val="24"/>
          <w:lang w:val="en-US"/>
        </w:rPr>
        <w:t xml:space="preserve">Sources are indicated as follows: Naturalis </w:t>
      </w:r>
      <w:proofErr w:type="spellStart"/>
      <w:r w:rsidR="00BB4978">
        <w:rPr>
          <w:sz w:val="24"/>
          <w:szCs w:val="24"/>
          <w:lang w:val="en-US"/>
        </w:rPr>
        <w:t>Biodivercity</w:t>
      </w:r>
      <w:proofErr w:type="spellEnd"/>
      <w:r w:rsidR="00BB4978">
        <w:rPr>
          <w:sz w:val="24"/>
          <w:szCs w:val="24"/>
          <w:lang w:val="en-US"/>
        </w:rPr>
        <w:t xml:space="preserve"> Center (NBC), National Herbarium Netherlands (</w:t>
      </w:r>
      <w:proofErr w:type="spellStart"/>
      <w:r w:rsidR="00BB4978">
        <w:rPr>
          <w:sz w:val="24"/>
          <w:szCs w:val="24"/>
          <w:lang w:val="en-US"/>
        </w:rPr>
        <w:t>NHN</w:t>
      </w:r>
      <w:proofErr w:type="spellEnd"/>
      <w:r w:rsidR="00BB4978">
        <w:rPr>
          <w:sz w:val="24"/>
          <w:szCs w:val="24"/>
          <w:lang w:val="en-US"/>
        </w:rPr>
        <w:t xml:space="preserve">), Global </w:t>
      </w:r>
      <w:proofErr w:type="spellStart"/>
      <w:r w:rsidR="00EF27E8">
        <w:rPr>
          <w:sz w:val="24"/>
          <w:szCs w:val="24"/>
          <w:lang w:val="en-US"/>
        </w:rPr>
        <w:t>Biodivercity</w:t>
      </w:r>
      <w:proofErr w:type="spellEnd"/>
      <w:r w:rsidR="00EF27E8">
        <w:rPr>
          <w:sz w:val="24"/>
          <w:szCs w:val="24"/>
          <w:lang w:val="en-US"/>
        </w:rPr>
        <w:t xml:space="preserve"> Information Facility (</w:t>
      </w:r>
      <w:proofErr w:type="spellStart"/>
      <w:r w:rsidR="003130B9">
        <w:rPr>
          <w:sz w:val="24"/>
          <w:szCs w:val="24"/>
          <w:lang w:val="en-US"/>
        </w:rPr>
        <w:t>GBIF</w:t>
      </w:r>
      <w:proofErr w:type="spellEnd"/>
      <w:r w:rsidR="003130B9">
        <w:rPr>
          <w:sz w:val="24"/>
          <w:szCs w:val="24"/>
          <w:lang w:val="en-US"/>
        </w:rPr>
        <w:t>), the Smithsonian Institution</w:t>
      </w:r>
      <w:r w:rsidR="00EF27E8">
        <w:rPr>
          <w:sz w:val="24"/>
          <w:szCs w:val="24"/>
          <w:lang w:val="en-US"/>
        </w:rPr>
        <w:t xml:space="preserve"> (SI) and the New York Botanical Garden (</w:t>
      </w:r>
      <w:proofErr w:type="spellStart"/>
      <w:r w:rsidR="00EF27E8">
        <w:rPr>
          <w:sz w:val="24"/>
          <w:szCs w:val="24"/>
          <w:lang w:val="en-US"/>
        </w:rPr>
        <w:t>NYBG</w:t>
      </w:r>
      <w:proofErr w:type="spellEnd"/>
      <w:r w:rsidR="00EF27E8">
        <w:rPr>
          <w:sz w:val="24"/>
          <w:szCs w:val="24"/>
          <w:lang w:val="en-US"/>
        </w:rPr>
        <w:t xml:space="preserve">). </w:t>
      </w:r>
      <w:r>
        <w:rPr>
          <w:sz w:val="24"/>
          <w:szCs w:val="24"/>
          <w:lang w:val="en-US"/>
        </w:rPr>
        <w:t>Re</w:t>
      </w:r>
      <w:r w:rsidR="00BB4978">
        <w:rPr>
          <w:sz w:val="24"/>
          <w:szCs w:val="24"/>
          <w:lang w:val="en-US"/>
        </w:rPr>
        <w:t>ferenced altitudinal ranges</w:t>
      </w:r>
      <w:r>
        <w:rPr>
          <w:sz w:val="24"/>
          <w:szCs w:val="24"/>
          <w:lang w:val="en-US"/>
        </w:rPr>
        <w:t xml:space="preserve"> from McPherson (2010).</w:t>
      </w:r>
    </w:p>
    <w:p w14:paraId="6D00A787" w14:textId="3F8B8A3D" w:rsidR="007F2D7E" w:rsidRDefault="007F2D7E" w:rsidP="00724574">
      <w:pPr>
        <w:spacing w:after="0" w:line="240" w:lineRule="auto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tbl>
      <w:tblPr>
        <w:tblW w:w="793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915"/>
        <w:gridCol w:w="1260"/>
        <w:gridCol w:w="1350"/>
        <w:gridCol w:w="4410"/>
      </w:tblGrid>
      <w:tr w:rsidR="00203714" w:rsidRPr="00185747" w14:paraId="73677099" w14:textId="77777777" w:rsidTr="00BB4978">
        <w:trPr>
          <w:trHeight w:val="216"/>
        </w:trPr>
        <w:tc>
          <w:tcPr>
            <w:tcW w:w="9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E1ABE78" w14:textId="77777777" w:rsidR="00185747" w:rsidRPr="00185747" w:rsidRDefault="00185747" w:rsidP="00185747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185747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lastRenderedPageBreak/>
              <w:t>Variable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309D6F0" w14:textId="77777777" w:rsidR="00185747" w:rsidRPr="00185747" w:rsidRDefault="00185747" w:rsidP="00185747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185747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Model usage</w:t>
            </w:r>
          </w:p>
        </w:tc>
        <w:tc>
          <w:tcPr>
            <w:tcW w:w="135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B878AC2" w14:textId="77777777" w:rsidR="00185747" w:rsidRPr="00185747" w:rsidRDefault="00185747" w:rsidP="00185747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185747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Source</w:t>
            </w:r>
          </w:p>
        </w:tc>
        <w:tc>
          <w:tcPr>
            <w:tcW w:w="4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9E2F896" w14:textId="77777777" w:rsidR="00185747" w:rsidRPr="00185747" w:rsidRDefault="00185747" w:rsidP="00185747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185747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Description</w:t>
            </w:r>
          </w:p>
        </w:tc>
      </w:tr>
      <w:tr w:rsidR="00185747" w:rsidRPr="00185747" w14:paraId="0080E192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257A32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71BF07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5E47CB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9905105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Max temperature of warmest month</w:t>
            </w:r>
          </w:p>
        </w:tc>
      </w:tr>
      <w:tr w:rsidR="00185747" w:rsidRPr="00185747" w14:paraId="1C82EA04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B5A4CB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23E0EE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1CE940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D12924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Temperature annual Range</w:t>
            </w:r>
          </w:p>
        </w:tc>
      </w:tr>
      <w:tr w:rsidR="00185747" w:rsidRPr="00185747" w14:paraId="4467A623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55859B7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976BF8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B9DCC0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FA7D37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wettest quarter</w:t>
            </w:r>
          </w:p>
        </w:tc>
      </w:tr>
      <w:tr w:rsidR="00185747" w:rsidRPr="00185747" w14:paraId="59773358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75D71D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6E633B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b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85B5DD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42C7AF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driest quarter</w:t>
            </w:r>
          </w:p>
        </w:tc>
      </w:tr>
      <w:tr w:rsidR="00185747" w:rsidRPr="00185747" w14:paraId="62DD53CC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CF9A55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048C37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,b,c,d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27E687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6799F3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coldest quarter</w:t>
            </w:r>
          </w:p>
        </w:tc>
      </w:tr>
      <w:tr w:rsidR="00185747" w:rsidRPr="00185747" w14:paraId="3E5ACC03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FE4A50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19B06C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360045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5927336" w14:textId="77777777" w:rsidR="00185747" w:rsidRPr="00185747" w:rsidRDefault="00185747" w:rsidP="00185747">
            <w:pPr>
              <w:spacing w:after="0" w:line="240" w:lineRule="auto"/>
              <w:rPr>
                <w:color w:val="3B3B3B"/>
                <w:sz w:val="16"/>
                <w:szCs w:val="16"/>
                <w:lang w:val="en-US"/>
              </w:rPr>
            </w:pPr>
            <w:r w:rsidRPr="00185747">
              <w:rPr>
                <w:color w:val="3B3B3B"/>
                <w:sz w:val="16"/>
                <w:szCs w:val="16"/>
                <w:lang w:val="en-US"/>
              </w:rPr>
              <w:t>Min Temperature of Coldest Month</w:t>
            </w:r>
          </w:p>
        </w:tc>
      </w:tr>
      <w:tr w:rsidR="00185747" w:rsidRPr="00185747" w14:paraId="1B96DBE8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C51706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B52B73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F4B02C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BB78C87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Max temperature of warmest month</w:t>
            </w:r>
          </w:p>
        </w:tc>
      </w:tr>
      <w:tr w:rsidR="00185747" w:rsidRPr="00185747" w14:paraId="2CC1C06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57F03F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4C8B6E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31EC73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ECE55E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Temperature annual Range</w:t>
            </w:r>
          </w:p>
        </w:tc>
      </w:tr>
      <w:tr w:rsidR="00185747" w:rsidRPr="00185747" w14:paraId="283943D0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000031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Bio09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B828B7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A2D9B2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2A67DE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wettest quarter</w:t>
            </w:r>
          </w:p>
        </w:tc>
      </w:tr>
      <w:tr w:rsidR="00185747" w:rsidRPr="00185747" w14:paraId="450402FF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7EB592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AC912A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e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EDD5B7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D0A08E5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driest quarter</w:t>
            </w:r>
          </w:p>
        </w:tc>
      </w:tr>
      <w:tr w:rsidR="00185747" w:rsidRPr="00185747" w14:paraId="320F856F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5F3C74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42FE18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BECCF5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6DC074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coldest quarter</w:t>
            </w:r>
          </w:p>
        </w:tc>
      </w:tr>
      <w:tr w:rsidR="00185747" w:rsidRPr="00185747" w14:paraId="493349C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87EC2F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20AA78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,b,d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DC963B7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20371D8" w14:textId="77777777" w:rsidR="00185747" w:rsidRPr="00185747" w:rsidRDefault="00185747" w:rsidP="00185747">
            <w:pPr>
              <w:spacing w:after="0" w:line="240" w:lineRule="auto"/>
              <w:rPr>
                <w:color w:val="3B3B3B"/>
                <w:sz w:val="16"/>
                <w:szCs w:val="16"/>
                <w:lang w:val="en-US"/>
              </w:rPr>
            </w:pPr>
            <w:r w:rsidRPr="00185747">
              <w:rPr>
                <w:color w:val="3B3B3B"/>
                <w:sz w:val="16"/>
                <w:szCs w:val="16"/>
                <w:lang w:val="en-US"/>
              </w:rPr>
              <w:t>Annual Precipitation</w:t>
            </w:r>
          </w:p>
        </w:tc>
      </w:tr>
      <w:tr w:rsidR="00185747" w:rsidRPr="00185747" w14:paraId="6B62D19A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FA3319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Bio13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2B31C57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C531A4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B252755" w14:textId="77777777" w:rsidR="00185747" w:rsidRPr="00185747" w:rsidRDefault="00185747" w:rsidP="00185747">
            <w:pPr>
              <w:spacing w:after="0" w:line="240" w:lineRule="auto"/>
              <w:rPr>
                <w:color w:val="3B3B3B"/>
                <w:sz w:val="16"/>
                <w:szCs w:val="16"/>
                <w:lang w:val="en-US"/>
              </w:rPr>
            </w:pPr>
            <w:r w:rsidRPr="00185747">
              <w:rPr>
                <w:color w:val="3B3B3B"/>
                <w:sz w:val="16"/>
                <w:szCs w:val="16"/>
                <w:lang w:val="en-US"/>
              </w:rPr>
              <w:t>Precipitation of Wettest Month</w:t>
            </w:r>
          </w:p>
        </w:tc>
      </w:tr>
      <w:tr w:rsidR="00185747" w:rsidRPr="00185747" w14:paraId="2C648BED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90FE61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Bio14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1FB2F5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C52EEE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4A4ABE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Driest Month</w:t>
            </w:r>
          </w:p>
        </w:tc>
      </w:tr>
      <w:tr w:rsidR="00185747" w:rsidRPr="00185747" w14:paraId="2D28247C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858BAF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F0A8F7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32DD4D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04B207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Seasonality (Coefficient of Variation)</w:t>
            </w:r>
          </w:p>
        </w:tc>
      </w:tr>
      <w:tr w:rsidR="00185747" w:rsidRPr="00185747" w14:paraId="343892AD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80C719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Bio16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06E0E0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c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91C5B6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FECA31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Wettest Quarter</w:t>
            </w:r>
          </w:p>
        </w:tc>
      </w:tr>
      <w:tr w:rsidR="00185747" w:rsidRPr="00185747" w14:paraId="054D07F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95FC60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A3D93F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e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7629A9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CD1523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Driest Quarter</w:t>
            </w:r>
          </w:p>
        </w:tc>
      </w:tr>
      <w:tr w:rsidR="00185747" w:rsidRPr="00185747" w14:paraId="2415267A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7384B4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Bio18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5ADB35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3C71AA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8565C05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Warmest Quarter</w:t>
            </w:r>
          </w:p>
        </w:tc>
      </w:tr>
      <w:tr w:rsidR="00185747" w:rsidRPr="00185747" w14:paraId="1AC0E1E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A71D72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Bio19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C5711C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,c,e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3513A9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E4150A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Precipitation of Coldest Quarter</w:t>
            </w:r>
          </w:p>
        </w:tc>
      </w:tr>
      <w:tr w:rsidR="00185747" w:rsidRPr="00185747" w14:paraId="356073AC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4A81C35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ALT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04F18A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571EB8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WorldClim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E6575AF" w14:textId="3F3355B2" w:rsidR="00185747" w:rsidRPr="00185747" w:rsidRDefault="00B92125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Altitude</w:t>
            </w:r>
          </w:p>
        </w:tc>
      </w:tr>
      <w:tr w:rsidR="00185747" w:rsidRPr="00185747" w14:paraId="683EFD2C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04250B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PET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B1E93E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c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F1C090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R </w:t>
            </w: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calcucation</w:t>
            </w:r>
            <w:proofErr w:type="spellEnd"/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1947AF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Potential evapotranspiration</w:t>
            </w:r>
          </w:p>
        </w:tc>
      </w:tr>
      <w:tr w:rsidR="00185747" w:rsidRPr="00185747" w14:paraId="7FDA15A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38362E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ASLA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276945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A264FB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ACDAFB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Aluminum saturation (as % of effective CEC)</w:t>
            </w:r>
          </w:p>
        </w:tc>
      </w:tr>
      <w:tr w:rsidR="00185747" w:rsidRPr="00185747" w14:paraId="00E1B34D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C7EA22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BSAT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11EB7C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27E68B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68469F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Base saturation (as % of </w:t>
            </w: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CEC</w:t>
            </w:r>
            <w:r w:rsidRPr="00185747">
              <w:rPr>
                <w:color w:val="000000"/>
                <w:sz w:val="16"/>
                <w:szCs w:val="16"/>
                <w:vertAlign w:val="subscript"/>
                <w:lang w:val="en-US"/>
              </w:rPr>
              <w:t>soil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) (%)</w:t>
            </w:r>
          </w:p>
        </w:tc>
      </w:tr>
      <w:tr w:rsidR="00185747" w:rsidRPr="00185747" w14:paraId="07B92836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DA8358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BULK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91ABB2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18BED8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0249D7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Bulk density (g cm</w:t>
            </w:r>
            <w:r w:rsidRPr="00185747">
              <w:rPr>
                <w:color w:val="000000"/>
                <w:sz w:val="16"/>
                <w:szCs w:val="16"/>
                <w:vertAlign w:val="superscript"/>
                <w:lang w:val="en-US"/>
              </w:rPr>
              <w:t>-3</w:t>
            </w:r>
            <w:r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16BEC94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548548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CECc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2DF2EE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7185EA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CF38EE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Cation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 exchange capacity of clay size fraction (cmol</w:t>
            </w:r>
            <w:r w:rsidRPr="00185747">
              <w:rPr>
                <w:color w:val="000000"/>
                <w:sz w:val="16"/>
                <w:szCs w:val="16"/>
                <w:vertAlign w:val="subscript"/>
                <w:lang w:val="en-US"/>
              </w:rPr>
              <w:t>c</w:t>
            </w:r>
            <w:r w:rsidRPr="00185747">
              <w:rPr>
                <w:color w:val="000000"/>
                <w:sz w:val="16"/>
                <w:szCs w:val="16"/>
                <w:lang w:val="en-US"/>
              </w:rPr>
              <w:t>kg</w:t>
            </w:r>
            <w:r w:rsidRPr="00185747">
              <w:rPr>
                <w:color w:val="000000"/>
                <w:sz w:val="16"/>
                <w:szCs w:val="16"/>
                <w:vertAlign w:val="superscript"/>
                <w:lang w:val="en-US"/>
              </w:rPr>
              <w:t>-1</w:t>
            </w:r>
            <w:r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791D5493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03D797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CECs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168E88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b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0AD3BE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0E054AD" w14:textId="7723B0C4" w:rsidR="00185747" w:rsidRPr="00185747" w:rsidRDefault="00B92125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>
              <w:rPr>
                <w:color w:val="000000"/>
                <w:sz w:val="16"/>
                <w:szCs w:val="16"/>
                <w:lang w:val="en-US"/>
              </w:rPr>
              <w:t>C</w:t>
            </w:r>
            <w:r w:rsidR="00185747" w:rsidRPr="00185747">
              <w:rPr>
                <w:color w:val="000000"/>
                <w:sz w:val="16"/>
                <w:szCs w:val="16"/>
                <w:lang w:val="en-US"/>
              </w:rPr>
              <w:t>ation</w:t>
            </w:r>
            <w:proofErr w:type="spellEnd"/>
            <w:r w:rsidR="00185747" w:rsidRPr="00185747">
              <w:rPr>
                <w:color w:val="000000"/>
                <w:sz w:val="16"/>
                <w:szCs w:val="16"/>
                <w:lang w:val="en-US"/>
              </w:rPr>
              <w:t xml:space="preserve"> exchange capacity for fine earth </w:t>
            </w:r>
            <w:proofErr w:type="gramStart"/>
            <w:r w:rsidR="00185747" w:rsidRPr="00185747">
              <w:rPr>
                <w:color w:val="000000"/>
                <w:sz w:val="16"/>
                <w:szCs w:val="16"/>
                <w:lang w:val="en-US"/>
              </w:rPr>
              <w:t>fraction(</w:t>
            </w:r>
            <w:proofErr w:type="gramEnd"/>
            <w:r w:rsidR="00185747" w:rsidRPr="00185747">
              <w:rPr>
                <w:color w:val="000000"/>
                <w:sz w:val="16"/>
                <w:szCs w:val="16"/>
                <w:lang w:val="en-US"/>
              </w:rPr>
              <w:t>cmolckg</w:t>
            </w:r>
            <w:r w:rsidR="00185747" w:rsidRPr="00185747">
              <w:rPr>
                <w:color w:val="000000"/>
                <w:sz w:val="16"/>
                <w:szCs w:val="16"/>
                <w:vertAlign w:val="superscript"/>
                <w:lang w:val="en-US"/>
              </w:rPr>
              <w:t>-1</w:t>
            </w:r>
            <w:r w:rsidR="00185747"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3D8CE3E4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542828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CFRAG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396BAC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8884B9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FC9D8BF" w14:textId="44328B45" w:rsidR="00185747" w:rsidRPr="00185747" w:rsidRDefault="00B92125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Course</w:t>
            </w:r>
            <w:r w:rsidR="00185747" w:rsidRPr="00185747">
              <w:rPr>
                <w:color w:val="000000"/>
                <w:sz w:val="16"/>
                <w:szCs w:val="16"/>
                <w:lang w:val="en-US"/>
              </w:rPr>
              <w:t xml:space="preserve"> fragments % (&gt;2mm)</w:t>
            </w:r>
          </w:p>
        </w:tc>
      </w:tr>
      <w:tr w:rsidR="00185747" w:rsidRPr="00185747" w14:paraId="324F5A5B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10F66C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CLPC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6E624E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6217DA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DDDD55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Clay mass (%)</w:t>
            </w:r>
          </w:p>
        </w:tc>
      </w:tr>
      <w:tr w:rsidR="00185747" w:rsidRPr="00185747" w14:paraId="53286689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94A1B6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CNrt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B0AA0D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1C9A1E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F54616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Carbon/nitrogen ratio</w:t>
            </w:r>
          </w:p>
        </w:tc>
      </w:tr>
      <w:tr w:rsidR="00185747" w:rsidRPr="00185747" w14:paraId="513865CE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FF26B4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ELCO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209CCD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D045CB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B651DE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Electrical conductivity (</w:t>
            </w: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dS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 m</w:t>
            </w:r>
            <w:r w:rsidRPr="00185747">
              <w:rPr>
                <w:color w:val="000000"/>
                <w:sz w:val="16"/>
                <w:szCs w:val="16"/>
                <w:vertAlign w:val="superscript"/>
                <w:lang w:val="en-US"/>
              </w:rPr>
              <w:t>-1</w:t>
            </w:r>
            <w:r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45BE0FFA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BA66F97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ECEC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B13F94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84FEC2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D2313D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Effective </w:t>
            </w: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cation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 exchange capacity</w:t>
            </w:r>
          </w:p>
        </w:tc>
      </w:tr>
      <w:tr w:rsidR="00185747" w:rsidRPr="00185747" w14:paraId="10D24400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777CC0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ESP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9DBED95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d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536455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E0E2C9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Exchangeable sodium percentage (% of effective CEC)</w:t>
            </w:r>
          </w:p>
        </w:tc>
      </w:tr>
      <w:tr w:rsidR="00185747" w:rsidRPr="00185747" w14:paraId="763820CB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D8779F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GYPS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15F850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88008B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2DBD2E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Gypsym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 content (% mass)</w:t>
            </w:r>
          </w:p>
        </w:tc>
      </w:tr>
      <w:tr w:rsidR="00185747" w:rsidRPr="00185747" w14:paraId="72F68E7B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24F034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PHAQ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C3CCA0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c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31F3A3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00961B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Soil reaction (ph</w:t>
            </w:r>
            <w:r w:rsidRPr="00185747">
              <w:rPr>
                <w:color w:val="000000"/>
                <w:sz w:val="16"/>
                <w:szCs w:val="16"/>
                <w:vertAlign w:val="subscript"/>
                <w:lang w:val="en-US"/>
              </w:rPr>
              <w:t>h20</w:t>
            </w:r>
            <w:r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7CD76B12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7C4FF3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TAWC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B7ED40A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B996A5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792266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Available water capacity</w:t>
            </w:r>
          </w:p>
        </w:tc>
      </w:tr>
      <w:tr w:rsidR="00185747" w:rsidRPr="00185747" w14:paraId="3BABC7FF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F3379D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SDTO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4D600F4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 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40EF4E02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7907380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Sand mass (%)</w:t>
            </w:r>
          </w:p>
        </w:tc>
      </w:tr>
      <w:tr w:rsidR="00185747" w:rsidRPr="00185747" w14:paraId="14AB2FCB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8245AF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STPC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5C209E6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0028C6D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CD22391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Silt mass (%)</w:t>
            </w:r>
          </w:p>
        </w:tc>
      </w:tr>
      <w:tr w:rsidR="00185747" w:rsidRPr="00185747" w14:paraId="7F511AD2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0655487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TAWC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0CA3FF9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,b,c,d,e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A04EA28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997CAE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Total available water </w:t>
            </w: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capcity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. (</w:t>
            </w: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from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 xml:space="preserve"> -10 to -1500kPa) (</w:t>
            </w: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mm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7D093BFB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57EEEF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TCEQ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1A32DC3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C1F611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ADD761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Total carbonate equivalent (g kg</w:t>
            </w:r>
            <w:r w:rsidRPr="00185747">
              <w:rPr>
                <w:color w:val="000000"/>
                <w:sz w:val="16"/>
                <w:szCs w:val="16"/>
                <w:vertAlign w:val="superscript"/>
                <w:lang w:val="en-US"/>
              </w:rPr>
              <w:t>-1</w:t>
            </w:r>
            <w:r w:rsidRPr="00185747">
              <w:rPr>
                <w:color w:val="000000"/>
                <w:sz w:val="16"/>
                <w:szCs w:val="16"/>
                <w:lang w:val="en-US"/>
              </w:rPr>
              <w:t>)</w:t>
            </w:r>
          </w:p>
        </w:tc>
      </w:tr>
      <w:tr w:rsidR="00185747" w:rsidRPr="00185747" w14:paraId="6088792B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64EF947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TOTC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7EBE049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c</w:t>
            </w:r>
            <w:proofErr w:type="gramEnd"/>
            <w:r w:rsidRPr="00185747">
              <w:rPr>
                <w:color w:val="000000"/>
                <w:sz w:val="16"/>
                <w:szCs w:val="16"/>
                <w:lang w:val="en-US"/>
              </w:rPr>
              <w:t>,d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5AC3E37C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7FAEDF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Total carbon (% mass)</w:t>
            </w:r>
          </w:p>
        </w:tc>
      </w:tr>
      <w:tr w:rsidR="00185747" w:rsidRPr="00185747" w14:paraId="2DCBFC3F" w14:textId="77777777" w:rsidTr="00BB4978">
        <w:trPr>
          <w:trHeight w:val="216"/>
        </w:trPr>
        <w:tc>
          <w:tcPr>
            <w:tcW w:w="9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E9D4F4B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TOTN</w:t>
            </w:r>
            <w:proofErr w:type="spellEnd"/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3F7E6E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185747">
              <w:rPr>
                <w:color w:val="000000"/>
                <w:sz w:val="16"/>
                <w:szCs w:val="16"/>
                <w:lang w:val="en-US"/>
              </w:rPr>
              <w:t>a</w:t>
            </w:r>
            <w:proofErr w:type="gramEnd"/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78632DDF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spellStart"/>
            <w:r w:rsidRPr="00185747">
              <w:rPr>
                <w:color w:val="000000"/>
                <w:sz w:val="16"/>
                <w:szCs w:val="16"/>
                <w:lang w:val="en-US"/>
              </w:rPr>
              <w:t>ISRIC</w:t>
            </w:r>
            <w:proofErr w:type="spellEnd"/>
            <w:r w:rsidRPr="00185747">
              <w:rPr>
                <w:color w:val="000000"/>
                <w:sz w:val="16"/>
                <w:szCs w:val="16"/>
                <w:lang w:val="en-US"/>
              </w:rPr>
              <w:t>-WISE</w:t>
            </w:r>
          </w:p>
        </w:tc>
        <w:tc>
          <w:tcPr>
            <w:tcW w:w="4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FE3B60E" w14:textId="77777777" w:rsidR="00185747" w:rsidRPr="00185747" w:rsidRDefault="00185747" w:rsidP="00185747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185747">
              <w:rPr>
                <w:color w:val="000000"/>
                <w:sz w:val="16"/>
                <w:szCs w:val="16"/>
                <w:lang w:val="en-US"/>
              </w:rPr>
              <w:t>Total nitrogen (% mass)</w:t>
            </w:r>
          </w:p>
        </w:tc>
      </w:tr>
    </w:tbl>
    <w:p w14:paraId="3DC8B046" w14:textId="0E98C49B" w:rsidR="00120561" w:rsidRPr="00203714" w:rsidRDefault="007F2D7E">
      <w:pPr>
        <w:rPr>
          <w:sz w:val="24"/>
          <w:szCs w:val="24"/>
          <w:lang w:val="en-US"/>
        </w:rPr>
      </w:pPr>
      <w:r w:rsidRPr="00203714">
        <w:rPr>
          <w:sz w:val="24"/>
          <w:szCs w:val="24"/>
          <w:lang w:val="en-US"/>
        </w:rPr>
        <w:t>Table 2. Environmental variables used in ecological niche model production. Letters indicate va</w:t>
      </w:r>
      <w:r w:rsidR="00F24F6F">
        <w:rPr>
          <w:sz w:val="24"/>
          <w:szCs w:val="24"/>
          <w:lang w:val="en-US"/>
        </w:rPr>
        <w:t>riables used in modeling each clade</w:t>
      </w:r>
      <w:r w:rsidRPr="00203714">
        <w:rPr>
          <w:sz w:val="24"/>
          <w:szCs w:val="24"/>
          <w:lang w:val="en-US"/>
        </w:rPr>
        <w:t xml:space="preserve"> pair as follows: </w:t>
      </w:r>
      <w:r w:rsidR="00724574" w:rsidRPr="00203714">
        <w:rPr>
          <w:sz w:val="24"/>
          <w:szCs w:val="24"/>
          <w:lang w:val="en-US"/>
        </w:rPr>
        <w:t>(a</w:t>
      </w:r>
      <w:r w:rsidRPr="00203714">
        <w:rPr>
          <w:sz w:val="24"/>
          <w:szCs w:val="24"/>
          <w:lang w:val="en-US"/>
        </w:rPr>
        <w:t xml:space="preserve">) </w:t>
      </w:r>
      <w:r w:rsidRPr="00203714">
        <w:rPr>
          <w:i/>
          <w:iCs/>
          <w:sz w:val="24"/>
          <w:szCs w:val="24"/>
          <w:lang w:val="en-US"/>
        </w:rPr>
        <w:t xml:space="preserve">N. </w:t>
      </w:r>
      <w:proofErr w:type="spellStart"/>
      <w:r w:rsidRPr="00203714">
        <w:rPr>
          <w:i/>
          <w:iCs/>
          <w:sz w:val="24"/>
          <w:szCs w:val="24"/>
          <w:lang w:val="en-US"/>
        </w:rPr>
        <w:t>albomargianata</w:t>
      </w:r>
      <w:proofErr w:type="spellEnd"/>
      <w:r w:rsidRPr="00203714">
        <w:rPr>
          <w:i/>
          <w:iCs/>
          <w:sz w:val="24"/>
          <w:szCs w:val="24"/>
          <w:lang w:val="en-US"/>
        </w:rPr>
        <w:t xml:space="preserve">/N. </w:t>
      </w:r>
      <w:proofErr w:type="spellStart"/>
      <w:r w:rsidRPr="00203714">
        <w:rPr>
          <w:i/>
          <w:iCs/>
          <w:sz w:val="24"/>
          <w:szCs w:val="24"/>
          <w:lang w:val="en-US"/>
        </w:rPr>
        <w:t>rafflesiana</w:t>
      </w:r>
      <w:proofErr w:type="spellEnd"/>
      <w:r w:rsidRPr="00203714">
        <w:rPr>
          <w:i/>
          <w:iCs/>
          <w:sz w:val="24"/>
          <w:szCs w:val="24"/>
          <w:lang w:val="en-US"/>
        </w:rPr>
        <w:t xml:space="preserve">, </w:t>
      </w:r>
      <w:r w:rsidR="00724574" w:rsidRPr="00203714">
        <w:rPr>
          <w:sz w:val="24"/>
          <w:szCs w:val="24"/>
          <w:lang w:val="en-US"/>
        </w:rPr>
        <w:t>(b</w:t>
      </w:r>
      <w:r w:rsidRPr="00203714">
        <w:rPr>
          <w:sz w:val="24"/>
          <w:szCs w:val="24"/>
          <w:lang w:val="en-US"/>
        </w:rPr>
        <w:t xml:space="preserve">) </w:t>
      </w:r>
      <w:r w:rsidRPr="00203714">
        <w:rPr>
          <w:i/>
          <w:iCs/>
          <w:sz w:val="24"/>
          <w:szCs w:val="24"/>
          <w:lang w:val="en-US"/>
        </w:rPr>
        <w:t xml:space="preserve">N. </w:t>
      </w:r>
      <w:proofErr w:type="spellStart"/>
      <w:r w:rsidRPr="00203714">
        <w:rPr>
          <w:i/>
          <w:iCs/>
          <w:sz w:val="24"/>
          <w:szCs w:val="24"/>
          <w:lang w:val="en-US"/>
        </w:rPr>
        <w:t>fusca</w:t>
      </w:r>
      <w:proofErr w:type="spellEnd"/>
      <w:r w:rsidRPr="00203714">
        <w:rPr>
          <w:i/>
          <w:iCs/>
          <w:sz w:val="24"/>
          <w:szCs w:val="24"/>
          <w:lang w:val="en-US"/>
        </w:rPr>
        <w:t xml:space="preserve">/N. </w:t>
      </w:r>
      <w:proofErr w:type="spellStart"/>
      <w:r w:rsidRPr="00203714">
        <w:rPr>
          <w:i/>
          <w:iCs/>
          <w:sz w:val="24"/>
          <w:szCs w:val="24"/>
          <w:lang w:val="en-US"/>
        </w:rPr>
        <w:t>veitchii</w:t>
      </w:r>
      <w:proofErr w:type="spellEnd"/>
      <w:r w:rsidRPr="00203714">
        <w:rPr>
          <w:i/>
          <w:iCs/>
          <w:sz w:val="24"/>
          <w:szCs w:val="24"/>
          <w:lang w:val="en-US"/>
        </w:rPr>
        <w:t xml:space="preserve">, </w:t>
      </w:r>
      <w:r w:rsidR="00724574" w:rsidRPr="00203714">
        <w:rPr>
          <w:sz w:val="24"/>
          <w:szCs w:val="24"/>
          <w:lang w:val="en-US"/>
        </w:rPr>
        <w:t>(c</w:t>
      </w:r>
      <w:r w:rsidRPr="00203714">
        <w:rPr>
          <w:sz w:val="24"/>
          <w:szCs w:val="24"/>
          <w:lang w:val="en-US"/>
        </w:rPr>
        <w:t xml:space="preserve">) </w:t>
      </w:r>
      <w:r w:rsidRPr="00203714">
        <w:rPr>
          <w:i/>
          <w:iCs/>
          <w:sz w:val="24"/>
          <w:szCs w:val="24"/>
          <w:lang w:val="en-US"/>
        </w:rPr>
        <w:t xml:space="preserve">N. </w:t>
      </w:r>
      <w:proofErr w:type="spellStart"/>
      <w:r w:rsidRPr="00203714">
        <w:rPr>
          <w:i/>
          <w:iCs/>
          <w:sz w:val="24"/>
          <w:szCs w:val="24"/>
          <w:lang w:val="en-US"/>
        </w:rPr>
        <w:t>ampullaria</w:t>
      </w:r>
      <w:proofErr w:type="spellEnd"/>
      <w:r w:rsidRPr="00203714">
        <w:rPr>
          <w:i/>
          <w:iCs/>
          <w:sz w:val="24"/>
          <w:szCs w:val="24"/>
          <w:lang w:val="en-US"/>
        </w:rPr>
        <w:t>/N. mirabilis,</w:t>
      </w:r>
      <w:r w:rsidR="00724574" w:rsidRPr="00203714">
        <w:rPr>
          <w:sz w:val="24"/>
          <w:szCs w:val="24"/>
          <w:lang w:val="en-US"/>
        </w:rPr>
        <w:t xml:space="preserve"> (d</w:t>
      </w:r>
      <w:r w:rsidRPr="00203714">
        <w:rPr>
          <w:sz w:val="24"/>
          <w:szCs w:val="24"/>
          <w:lang w:val="en-US"/>
        </w:rPr>
        <w:t xml:space="preserve">) </w:t>
      </w:r>
      <w:r w:rsidRPr="00203714">
        <w:rPr>
          <w:i/>
          <w:iCs/>
          <w:sz w:val="24"/>
          <w:szCs w:val="24"/>
          <w:lang w:val="en-US"/>
        </w:rPr>
        <w:t xml:space="preserve">N. maxima/N. </w:t>
      </w:r>
      <w:proofErr w:type="spellStart"/>
      <w:r w:rsidRPr="00203714">
        <w:rPr>
          <w:i/>
          <w:iCs/>
          <w:sz w:val="24"/>
          <w:szCs w:val="24"/>
          <w:lang w:val="en-US"/>
        </w:rPr>
        <w:t>stenophylla</w:t>
      </w:r>
      <w:proofErr w:type="spellEnd"/>
      <w:r w:rsidRPr="00203714">
        <w:rPr>
          <w:i/>
          <w:iCs/>
          <w:sz w:val="24"/>
          <w:szCs w:val="24"/>
          <w:lang w:val="en-US"/>
        </w:rPr>
        <w:t xml:space="preserve">, </w:t>
      </w:r>
      <w:proofErr w:type="gramStart"/>
      <w:r w:rsidR="00F24F6F">
        <w:rPr>
          <w:sz w:val="24"/>
          <w:szCs w:val="24"/>
          <w:lang w:val="en-US"/>
        </w:rPr>
        <w:t>(e</w:t>
      </w:r>
      <w:r w:rsidRPr="00203714">
        <w:rPr>
          <w:sz w:val="24"/>
          <w:szCs w:val="24"/>
          <w:lang w:val="en-US"/>
        </w:rPr>
        <w:t xml:space="preserve">) </w:t>
      </w:r>
      <w:r w:rsidRPr="00203714">
        <w:rPr>
          <w:i/>
          <w:iCs/>
          <w:sz w:val="24"/>
          <w:szCs w:val="24"/>
          <w:lang w:val="en-US"/>
        </w:rPr>
        <w:t xml:space="preserve">N. </w:t>
      </w:r>
      <w:proofErr w:type="spellStart"/>
      <w:r w:rsidRPr="00203714">
        <w:rPr>
          <w:i/>
          <w:iCs/>
          <w:sz w:val="24"/>
          <w:szCs w:val="24"/>
          <w:lang w:val="en-US"/>
        </w:rPr>
        <w:t>bicalcarata</w:t>
      </w:r>
      <w:proofErr w:type="spellEnd"/>
      <w:r w:rsidRPr="00203714">
        <w:rPr>
          <w:i/>
          <w:iCs/>
          <w:sz w:val="24"/>
          <w:szCs w:val="24"/>
          <w:lang w:val="en-US"/>
        </w:rPr>
        <w:t xml:space="preserve">/N. </w:t>
      </w:r>
      <w:proofErr w:type="spellStart"/>
      <w:r w:rsidRPr="00203714">
        <w:rPr>
          <w:i/>
          <w:iCs/>
          <w:sz w:val="24"/>
          <w:szCs w:val="24"/>
          <w:lang w:val="en-US"/>
        </w:rPr>
        <w:t>gracilis</w:t>
      </w:r>
      <w:proofErr w:type="spellEnd"/>
      <w:proofErr w:type="gramEnd"/>
      <w:r w:rsidRPr="00203714">
        <w:rPr>
          <w:i/>
          <w:iCs/>
          <w:sz w:val="24"/>
          <w:szCs w:val="24"/>
          <w:lang w:val="en-US"/>
        </w:rPr>
        <w:t>.</w:t>
      </w:r>
      <w:r w:rsidRPr="00203714">
        <w:rPr>
          <w:sz w:val="24"/>
          <w:szCs w:val="24"/>
          <w:lang w:val="en-US"/>
        </w:rPr>
        <w:t xml:space="preserve"> Soil variables indicated with * were eliminated from consideration p</w:t>
      </w:r>
      <w:r w:rsidR="00F24F6F">
        <w:rPr>
          <w:sz w:val="24"/>
          <w:szCs w:val="24"/>
          <w:lang w:val="en-US"/>
        </w:rPr>
        <w:t>rior to analyses as too few grid cells</w:t>
      </w:r>
      <w:r w:rsidRPr="00203714">
        <w:rPr>
          <w:sz w:val="24"/>
          <w:szCs w:val="24"/>
          <w:lang w:val="en-US"/>
        </w:rPr>
        <w:t xml:space="preserve"> could be included</w:t>
      </w:r>
      <w:r w:rsidR="00F24F6F">
        <w:rPr>
          <w:sz w:val="24"/>
          <w:szCs w:val="24"/>
          <w:lang w:val="en-US"/>
        </w:rPr>
        <w:t xml:space="preserve"> due to missing data</w:t>
      </w:r>
      <w:r w:rsidRPr="00203714">
        <w:rPr>
          <w:sz w:val="24"/>
          <w:szCs w:val="24"/>
          <w:lang w:val="en-US"/>
        </w:rPr>
        <w:t>.</w:t>
      </w:r>
    </w:p>
    <w:p w14:paraId="6D4E38DD" w14:textId="3A4C57A5" w:rsidR="005557A6" w:rsidRDefault="007F2D7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tbl>
      <w:tblPr>
        <w:tblW w:w="910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2445"/>
        <w:gridCol w:w="630"/>
        <w:gridCol w:w="90"/>
        <w:gridCol w:w="630"/>
        <w:gridCol w:w="540"/>
        <w:gridCol w:w="630"/>
        <w:gridCol w:w="1170"/>
        <w:gridCol w:w="1170"/>
        <w:gridCol w:w="1800"/>
      </w:tblGrid>
      <w:tr w:rsidR="005557A6" w:rsidRPr="005557A6" w14:paraId="6DAADD25" w14:textId="77777777" w:rsidTr="004751DD">
        <w:trPr>
          <w:trHeight w:val="320"/>
        </w:trPr>
        <w:tc>
          <w:tcPr>
            <w:tcW w:w="24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6CE87AE8" w14:textId="77777777" w:rsidR="005557A6" w:rsidRPr="005557A6" w:rsidRDefault="005557A6" w:rsidP="005557A6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lastRenderedPageBreak/>
              <w:t> </w:t>
            </w:r>
          </w:p>
        </w:tc>
        <w:tc>
          <w:tcPr>
            <w:tcW w:w="1350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2DC0039A" w14:textId="77777777" w:rsidR="005557A6" w:rsidRPr="005557A6" w:rsidRDefault="005557A6" w:rsidP="00E01C21">
            <w:pPr>
              <w:spacing w:after="0" w:line="240" w:lineRule="auto"/>
              <w:jc w:val="center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t>Niche overlap</w:t>
            </w:r>
          </w:p>
        </w:tc>
        <w:tc>
          <w:tcPr>
            <w:tcW w:w="117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3A570562" w14:textId="77777777" w:rsidR="005557A6" w:rsidRPr="005557A6" w:rsidRDefault="005557A6" w:rsidP="00E01C21">
            <w:pPr>
              <w:spacing w:after="0" w:line="240" w:lineRule="auto"/>
              <w:jc w:val="center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t>Identity test</w:t>
            </w:r>
          </w:p>
        </w:tc>
        <w:tc>
          <w:tcPr>
            <w:tcW w:w="2340" w:type="dxa"/>
            <w:gridSpan w:val="2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auto"/>
            <w:noWrap/>
            <w:vAlign w:val="center"/>
            <w:hideMark/>
          </w:tcPr>
          <w:p w14:paraId="377663A8" w14:textId="77777777" w:rsidR="005557A6" w:rsidRPr="005557A6" w:rsidRDefault="005557A6" w:rsidP="00E01C21">
            <w:pPr>
              <w:spacing w:after="0" w:line="240" w:lineRule="auto"/>
              <w:jc w:val="center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t>Background test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3DA02D1" w14:textId="77777777" w:rsidR="005557A6" w:rsidRPr="005557A6" w:rsidRDefault="005557A6" w:rsidP="00E01C21">
            <w:pPr>
              <w:spacing w:after="0" w:line="360" w:lineRule="auto"/>
              <w:jc w:val="center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t>Geographic overlap</w:t>
            </w:r>
          </w:p>
        </w:tc>
      </w:tr>
      <w:tr w:rsidR="005557A6" w:rsidRPr="005557A6" w14:paraId="38BBB7B5" w14:textId="77777777" w:rsidTr="004751DD">
        <w:trPr>
          <w:trHeight w:val="320"/>
        </w:trPr>
        <w:tc>
          <w:tcPr>
            <w:tcW w:w="24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EF2D0BF" w14:textId="77777777" w:rsidR="005557A6" w:rsidRPr="005557A6" w:rsidRDefault="005557A6" w:rsidP="005557A6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Species pair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43F166A" w14:textId="77777777" w:rsidR="005557A6" w:rsidRPr="005557A6" w:rsidRDefault="005557A6" w:rsidP="005557A6">
            <w:pPr>
              <w:spacing w:after="0" w:line="240" w:lineRule="auto"/>
              <w:jc w:val="center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D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34BB0FC" w14:textId="77777777" w:rsidR="005557A6" w:rsidRPr="005557A6" w:rsidRDefault="005557A6" w:rsidP="005557A6">
            <w:pPr>
              <w:spacing w:after="0" w:line="240" w:lineRule="auto"/>
              <w:jc w:val="center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I</w:t>
            </w:r>
          </w:p>
        </w:tc>
        <w:tc>
          <w:tcPr>
            <w:tcW w:w="5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9D16A2B" w14:textId="77777777" w:rsidR="005557A6" w:rsidRPr="005557A6" w:rsidRDefault="005557A6" w:rsidP="005557A6">
            <w:pPr>
              <w:spacing w:after="0" w:line="240" w:lineRule="auto"/>
              <w:jc w:val="center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D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1E2DD6B" w14:textId="77777777" w:rsidR="005557A6" w:rsidRPr="005557A6" w:rsidRDefault="005557A6" w:rsidP="005557A6">
            <w:pPr>
              <w:spacing w:after="0" w:line="240" w:lineRule="auto"/>
              <w:jc w:val="center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I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7553DFF" w14:textId="77777777" w:rsidR="005557A6" w:rsidRPr="005557A6" w:rsidRDefault="005557A6" w:rsidP="005557A6">
            <w:pPr>
              <w:spacing w:after="0" w:line="240" w:lineRule="auto"/>
              <w:jc w:val="center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D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6C38173B" w14:textId="77777777" w:rsidR="005557A6" w:rsidRPr="005557A6" w:rsidRDefault="005557A6" w:rsidP="005557A6">
            <w:pPr>
              <w:spacing w:after="0" w:line="240" w:lineRule="auto"/>
              <w:jc w:val="center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I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3EE02A18" w14:textId="2F373391" w:rsidR="00E01C21" w:rsidRPr="00E01C21" w:rsidRDefault="00E01C21" w:rsidP="00E01C21">
            <w:pPr>
              <w:spacing w:after="0" w:line="360" w:lineRule="auto"/>
              <w:jc w:val="center"/>
              <w:rPr>
                <w:iCs/>
                <w:color w:val="000000"/>
                <w:sz w:val="16"/>
                <w:szCs w:val="16"/>
                <w:lang w:val="en-US"/>
              </w:rPr>
            </w:pPr>
            <w:r>
              <w:rPr>
                <w:iCs/>
                <w:color w:val="000000"/>
                <w:sz w:val="16"/>
                <w:szCs w:val="16"/>
                <w:lang w:val="en-US"/>
              </w:rPr>
              <w:t>%</w:t>
            </w:r>
          </w:p>
        </w:tc>
      </w:tr>
      <w:tr w:rsidR="005557A6" w:rsidRPr="005557A6" w14:paraId="0EC14390" w14:textId="77777777" w:rsidTr="005557A6">
        <w:trPr>
          <w:trHeight w:val="320"/>
        </w:trPr>
        <w:tc>
          <w:tcPr>
            <w:tcW w:w="9105" w:type="dxa"/>
            <w:gridSpan w:val="9"/>
            <w:tcBorders>
              <w:top w:val="nil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4835E31" w14:textId="77777777" w:rsidR="005557A6" w:rsidRPr="005557A6" w:rsidRDefault="005557A6" w:rsidP="005557A6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t>Highland clade</w:t>
            </w:r>
          </w:p>
        </w:tc>
      </w:tr>
      <w:tr w:rsidR="005557A6" w:rsidRPr="005557A6" w14:paraId="15C7DA3D" w14:textId="77777777" w:rsidTr="004751DD">
        <w:trPr>
          <w:trHeight w:val="320"/>
        </w:trPr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749A2E9" w14:textId="77777777" w:rsidR="005557A6" w:rsidRPr="005557A6" w:rsidRDefault="005557A6" w:rsidP="005557A6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</w:t>
            </w:r>
            <w:proofErr w:type="spellStart"/>
            <w:proofErr w:type="gram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fusca</w:t>
            </w:r>
            <w:proofErr w:type="spellEnd"/>
            <w:proofErr w:type="gramEnd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/N. </w:t>
            </w:r>
            <w:proofErr w:type="spell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veitchii</w:t>
            </w:r>
            <w:proofErr w:type="spellEnd"/>
          </w:p>
        </w:tc>
        <w:tc>
          <w:tcPr>
            <w:tcW w:w="630" w:type="dxa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4EFB95F1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0.76</w:t>
            </w:r>
          </w:p>
        </w:tc>
        <w:tc>
          <w:tcPr>
            <w:tcW w:w="720" w:type="dxa"/>
            <w:gridSpan w:val="2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4B41B77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0.922</w:t>
            </w:r>
          </w:p>
        </w:tc>
        <w:tc>
          <w:tcPr>
            <w:tcW w:w="540" w:type="dxa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C8E60B3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630" w:type="dxa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6D207CE7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264ADDF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more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*/more*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3B6EF28B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more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*/more*</w:t>
            </w:r>
          </w:p>
        </w:tc>
        <w:tc>
          <w:tcPr>
            <w:tcW w:w="18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5B909F" w14:textId="77777777" w:rsidR="005557A6" w:rsidRPr="005557A6" w:rsidRDefault="005557A6" w:rsidP="00E01C21">
            <w:pPr>
              <w:spacing w:after="0" w:line="36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25.12</w:t>
            </w:r>
          </w:p>
        </w:tc>
      </w:tr>
      <w:tr w:rsidR="005557A6" w:rsidRPr="005557A6" w14:paraId="5535988D" w14:textId="77777777" w:rsidTr="004751DD">
        <w:trPr>
          <w:trHeight w:val="320"/>
        </w:trPr>
        <w:tc>
          <w:tcPr>
            <w:tcW w:w="24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2F0C0BA9" w14:textId="77777777" w:rsidR="005557A6" w:rsidRPr="005557A6" w:rsidRDefault="005557A6" w:rsidP="005557A6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</w:t>
            </w:r>
            <w:proofErr w:type="gram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maxima</w:t>
            </w:r>
            <w:proofErr w:type="gramEnd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/ N. </w:t>
            </w:r>
            <w:proofErr w:type="spell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stenophylla</w:t>
            </w:r>
            <w:proofErr w:type="spellEnd"/>
          </w:p>
        </w:tc>
        <w:tc>
          <w:tcPr>
            <w:tcW w:w="63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7C282064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0.332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2A6F9FE7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0.607</w:t>
            </w:r>
          </w:p>
        </w:tc>
        <w:tc>
          <w:tcPr>
            <w:tcW w:w="54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7563943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61DF78BC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5527A361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more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*/more*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6CB3AD55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more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*/more*</w:t>
            </w:r>
          </w:p>
        </w:tc>
        <w:tc>
          <w:tcPr>
            <w:tcW w:w="18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40D81B3" w14:textId="77777777" w:rsidR="005557A6" w:rsidRPr="005557A6" w:rsidRDefault="005557A6" w:rsidP="00E01C21">
            <w:pPr>
              <w:spacing w:after="0" w:line="36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0.00</w:t>
            </w:r>
          </w:p>
        </w:tc>
      </w:tr>
      <w:tr w:rsidR="005557A6" w:rsidRPr="005557A6" w14:paraId="6431C4BF" w14:textId="77777777" w:rsidTr="005557A6">
        <w:trPr>
          <w:trHeight w:val="320"/>
        </w:trPr>
        <w:tc>
          <w:tcPr>
            <w:tcW w:w="9105" w:type="dxa"/>
            <w:gridSpan w:val="9"/>
            <w:tcBorders>
              <w:top w:val="single" w:sz="8" w:space="0" w:color="auto"/>
              <w:left w:val="single" w:sz="8" w:space="0" w:color="000000"/>
              <w:bottom w:val="nil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042A41FA" w14:textId="77777777" w:rsidR="005557A6" w:rsidRPr="005557A6" w:rsidRDefault="005557A6" w:rsidP="005557A6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b/>
                <w:bCs/>
                <w:color w:val="000000"/>
                <w:sz w:val="16"/>
                <w:szCs w:val="16"/>
                <w:lang w:val="en-US"/>
              </w:rPr>
              <w:t>Lowland clade</w:t>
            </w:r>
          </w:p>
        </w:tc>
      </w:tr>
      <w:tr w:rsidR="005557A6" w:rsidRPr="005557A6" w14:paraId="5AD49C9F" w14:textId="77777777" w:rsidTr="004751DD">
        <w:trPr>
          <w:trHeight w:val="320"/>
        </w:trPr>
        <w:tc>
          <w:tcPr>
            <w:tcW w:w="244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6455C4AD" w14:textId="77777777" w:rsidR="005557A6" w:rsidRPr="005557A6" w:rsidRDefault="005557A6" w:rsidP="005557A6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</w:t>
            </w:r>
            <w:proofErr w:type="spellStart"/>
            <w:proofErr w:type="gram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albomarginata</w:t>
            </w:r>
            <w:proofErr w:type="spellEnd"/>
            <w:proofErr w:type="gramEnd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/N. </w:t>
            </w:r>
            <w:proofErr w:type="spell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rafflesiana</w:t>
            </w:r>
            <w:proofErr w:type="spellEnd"/>
          </w:p>
        </w:tc>
        <w:tc>
          <w:tcPr>
            <w:tcW w:w="6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49671343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0.65</w:t>
            </w:r>
          </w:p>
        </w:tc>
        <w:tc>
          <w:tcPr>
            <w:tcW w:w="720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25AD932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0.861</w:t>
            </w:r>
          </w:p>
        </w:tc>
        <w:tc>
          <w:tcPr>
            <w:tcW w:w="54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424AFD33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6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51E0638B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2857B96B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less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*/more*</w:t>
            </w:r>
          </w:p>
        </w:tc>
        <w:tc>
          <w:tcPr>
            <w:tcW w:w="1170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FFFFFF"/>
            <w:noWrap/>
            <w:vAlign w:val="center"/>
            <w:hideMark/>
          </w:tcPr>
          <w:p w14:paraId="48710341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less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*/NS*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96B619" w14:textId="77777777" w:rsidR="005557A6" w:rsidRPr="005557A6" w:rsidRDefault="005557A6" w:rsidP="00E01C21">
            <w:pPr>
              <w:spacing w:after="0" w:line="36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30.87</w:t>
            </w:r>
          </w:p>
        </w:tc>
      </w:tr>
      <w:tr w:rsidR="005557A6" w:rsidRPr="005557A6" w14:paraId="435E6B0B" w14:textId="77777777" w:rsidTr="004751DD">
        <w:trPr>
          <w:trHeight w:val="320"/>
        </w:trPr>
        <w:tc>
          <w:tcPr>
            <w:tcW w:w="24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9895ACD" w14:textId="77777777" w:rsidR="005557A6" w:rsidRPr="005557A6" w:rsidRDefault="005557A6" w:rsidP="005557A6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</w:t>
            </w:r>
            <w:proofErr w:type="spellStart"/>
            <w:proofErr w:type="gram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ampullaria</w:t>
            </w:r>
            <w:proofErr w:type="spellEnd"/>
            <w:proofErr w:type="gramEnd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/N. mirabilis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56D388D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0.571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1A1F370B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0.816</w:t>
            </w:r>
          </w:p>
        </w:tc>
        <w:tc>
          <w:tcPr>
            <w:tcW w:w="5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A8F4EDA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26D0E155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36612F14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less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*/less*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D9D9D9"/>
            <w:noWrap/>
            <w:vAlign w:val="center"/>
            <w:hideMark/>
          </w:tcPr>
          <w:p w14:paraId="4957EAC1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less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*/less*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4CD5DBCF" w14:textId="77777777" w:rsidR="005557A6" w:rsidRPr="005557A6" w:rsidRDefault="005557A6" w:rsidP="00E01C21">
            <w:pPr>
              <w:spacing w:after="0" w:line="36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25.34</w:t>
            </w:r>
          </w:p>
        </w:tc>
      </w:tr>
      <w:tr w:rsidR="005557A6" w:rsidRPr="005557A6" w14:paraId="790852D2" w14:textId="77777777" w:rsidTr="004751DD">
        <w:trPr>
          <w:trHeight w:val="320"/>
        </w:trPr>
        <w:tc>
          <w:tcPr>
            <w:tcW w:w="244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83D4C7B" w14:textId="77777777" w:rsidR="005557A6" w:rsidRPr="005557A6" w:rsidRDefault="005557A6" w:rsidP="005557A6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</w:t>
            </w:r>
            <w:proofErr w:type="spellStart"/>
            <w:proofErr w:type="gram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bicalcarata</w:t>
            </w:r>
            <w:proofErr w:type="spellEnd"/>
            <w:proofErr w:type="gramEnd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/N. </w:t>
            </w:r>
            <w:proofErr w:type="spellStart"/>
            <w:r w:rsidRPr="005557A6">
              <w:rPr>
                <w:i/>
                <w:iCs/>
                <w:color w:val="000000"/>
                <w:sz w:val="16"/>
                <w:szCs w:val="16"/>
                <w:lang w:val="en-US"/>
              </w:rPr>
              <w:t>gracilis</w:t>
            </w:r>
            <w:proofErr w:type="spellEnd"/>
          </w:p>
        </w:tc>
        <w:tc>
          <w:tcPr>
            <w:tcW w:w="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02ABC91A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0.605</w:t>
            </w:r>
          </w:p>
        </w:tc>
        <w:tc>
          <w:tcPr>
            <w:tcW w:w="720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34EA9B0" w14:textId="77777777" w:rsidR="005557A6" w:rsidRPr="005557A6" w:rsidRDefault="005557A6" w:rsidP="005557A6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0.861</w:t>
            </w:r>
          </w:p>
        </w:tc>
        <w:tc>
          <w:tcPr>
            <w:tcW w:w="5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4BD0841B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63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1968CF03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*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FFFFF"/>
            <w:noWrap/>
            <w:vAlign w:val="center"/>
            <w:hideMark/>
          </w:tcPr>
          <w:p w14:paraId="64DA5957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more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*/less*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000000" w:fill="FFFFFF"/>
            <w:noWrap/>
            <w:vAlign w:val="center"/>
            <w:hideMark/>
          </w:tcPr>
          <w:p w14:paraId="27A241BD" w14:textId="77777777" w:rsidR="005557A6" w:rsidRPr="005557A6" w:rsidRDefault="005557A6" w:rsidP="005557A6">
            <w:pPr>
              <w:spacing w:after="0" w:line="240" w:lineRule="auto"/>
              <w:rPr>
                <w:color w:val="000000"/>
                <w:sz w:val="16"/>
                <w:szCs w:val="16"/>
                <w:lang w:val="en-US"/>
              </w:rPr>
            </w:pPr>
            <w:proofErr w:type="gramStart"/>
            <w:r w:rsidRPr="005557A6">
              <w:rPr>
                <w:color w:val="000000"/>
                <w:sz w:val="16"/>
                <w:szCs w:val="16"/>
                <w:lang w:val="en-US"/>
              </w:rPr>
              <w:t>more</w:t>
            </w:r>
            <w:proofErr w:type="gramEnd"/>
            <w:r w:rsidRPr="005557A6">
              <w:rPr>
                <w:color w:val="000000"/>
                <w:sz w:val="16"/>
                <w:szCs w:val="16"/>
                <w:lang w:val="en-US"/>
              </w:rPr>
              <w:t>*/less*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6C0AF0D" w14:textId="77777777" w:rsidR="005557A6" w:rsidRPr="005557A6" w:rsidRDefault="005557A6" w:rsidP="00E01C21">
            <w:pPr>
              <w:spacing w:after="0" w:line="36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5557A6">
              <w:rPr>
                <w:color w:val="000000"/>
                <w:sz w:val="16"/>
                <w:szCs w:val="16"/>
                <w:lang w:val="en-US"/>
              </w:rPr>
              <w:t>22.61</w:t>
            </w:r>
          </w:p>
        </w:tc>
      </w:tr>
    </w:tbl>
    <w:p w14:paraId="7EA95368" w14:textId="6735328C" w:rsidR="00563BF3" w:rsidRDefault="007F2D7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Tabl</w:t>
      </w:r>
      <w:r w:rsidR="00204427">
        <w:rPr>
          <w:sz w:val="24"/>
          <w:szCs w:val="24"/>
          <w:lang w:val="en-US"/>
        </w:rPr>
        <w:t xml:space="preserve">e 3. </w:t>
      </w:r>
      <w:proofErr w:type="gramStart"/>
      <w:r w:rsidR="00204427">
        <w:rPr>
          <w:sz w:val="24"/>
          <w:szCs w:val="24"/>
          <w:lang w:val="en-US"/>
        </w:rPr>
        <w:t>Niche overlap, identity,</w:t>
      </w:r>
      <w:r>
        <w:rPr>
          <w:sz w:val="24"/>
          <w:szCs w:val="24"/>
          <w:lang w:val="en-US"/>
        </w:rPr>
        <w:t xml:space="preserve"> background test</w:t>
      </w:r>
      <w:r w:rsidR="00204427">
        <w:rPr>
          <w:sz w:val="24"/>
          <w:szCs w:val="24"/>
          <w:lang w:val="en-US"/>
        </w:rPr>
        <w:t xml:space="preserve"> and geographic overlap for clade</w:t>
      </w:r>
      <w:r>
        <w:rPr>
          <w:sz w:val="24"/>
          <w:szCs w:val="24"/>
          <w:lang w:val="en-US"/>
        </w:rPr>
        <w:t xml:space="preserve"> pairs of highland and lowland </w:t>
      </w:r>
      <w:r>
        <w:rPr>
          <w:i/>
          <w:iCs/>
          <w:sz w:val="24"/>
          <w:szCs w:val="24"/>
          <w:lang w:val="en-US"/>
        </w:rPr>
        <w:t xml:space="preserve">Nepenthes </w:t>
      </w:r>
      <w:r>
        <w:rPr>
          <w:sz w:val="24"/>
          <w:szCs w:val="24"/>
          <w:lang w:val="en-US"/>
        </w:rPr>
        <w:t>species</w:t>
      </w:r>
      <w:r>
        <w:rPr>
          <w:rFonts w:ascii="Times New Roman" w:hAnsi="Times New Roman" w:cs="Times New Roman"/>
          <w:i/>
          <w:iCs/>
          <w:sz w:val="24"/>
          <w:szCs w:val="24"/>
          <w:lang w:val="en-US"/>
        </w:rPr>
        <w:t>.</w:t>
      </w:r>
      <w:proofErr w:type="gramEnd"/>
      <w:r>
        <w:rPr>
          <w:sz w:val="24"/>
          <w:szCs w:val="24"/>
          <w:lang w:val="en-US"/>
        </w:rPr>
        <w:t xml:space="preserve"> The background test was performed using localities of the first species listed of the pair on the background of the second and vice versa, accounti</w:t>
      </w:r>
      <w:r w:rsidR="00627A7B">
        <w:rPr>
          <w:sz w:val="24"/>
          <w:szCs w:val="24"/>
          <w:lang w:val="en-US"/>
        </w:rPr>
        <w:t>ng for two tests for each clade</w:t>
      </w:r>
      <w:r>
        <w:rPr>
          <w:sz w:val="24"/>
          <w:szCs w:val="24"/>
          <w:lang w:val="en-US"/>
        </w:rPr>
        <w:t xml:space="preserve"> pair. </w:t>
      </w:r>
      <w:r>
        <w:rPr>
          <w:color w:val="000000"/>
          <w:sz w:val="24"/>
          <w:szCs w:val="24"/>
          <w:lang w:val="en-US"/>
        </w:rPr>
        <w:t>* P &lt; 0.5</w:t>
      </w:r>
      <w:r>
        <w:rPr>
          <w:sz w:val="24"/>
          <w:szCs w:val="24"/>
          <w:lang w:val="en-US"/>
        </w:rPr>
        <w:t xml:space="preserve"> </w:t>
      </w:r>
    </w:p>
    <w:p w14:paraId="148D05A4" w14:textId="77777777" w:rsidR="00563BF3" w:rsidRDefault="00563BF3">
      <w:pPr>
        <w:spacing w:after="0" w:line="240" w:lineRule="auto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tbl>
      <w:tblPr>
        <w:tblW w:w="919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545"/>
        <w:gridCol w:w="1440"/>
        <w:gridCol w:w="1260"/>
        <w:gridCol w:w="1350"/>
        <w:gridCol w:w="1350"/>
        <w:gridCol w:w="1170"/>
        <w:gridCol w:w="1080"/>
      </w:tblGrid>
      <w:tr w:rsidR="00563BF3" w:rsidRPr="00563BF3" w14:paraId="5D505A44" w14:textId="77777777" w:rsidTr="00EA2558">
        <w:trPr>
          <w:trHeight w:val="320"/>
        </w:trPr>
        <w:tc>
          <w:tcPr>
            <w:tcW w:w="1545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273704C" w14:textId="4680B2AE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4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21A7D40D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Suitable Present habitat (grid-cells)</w:t>
            </w:r>
          </w:p>
        </w:tc>
        <w:tc>
          <w:tcPr>
            <w:tcW w:w="126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3E7EB24B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Suitable Present habitat (km</w:t>
            </w: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vertAlign w:val="superscript"/>
                <w:lang w:val="en-US"/>
              </w:rPr>
              <w:t>2</w:t>
            </w: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)</w:t>
            </w:r>
          </w:p>
        </w:tc>
        <w:tc>
          <w:tcPr>
            <w:tcW w:w="135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D8AC13D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Suitable Future habitat (grid-cells)</w:t>
            </w:r>
          </w:p>
        </w:tc>
        <w:tc>
          <w:tcPr>
            <w:tcW w:w="135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6F23FA67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Suitable Future habitat (km</w:t>
            </w: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vertAlign w:val="superscript"/>
                <w:lang w:val="en-US"/>
              </w:rPr>
              <w:t>2</w:t>
            </w: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)</w:t>
            </w:r>
          </w:p>
        </w:tc>
        <w:tc>
          <w:tcPr>
            <w:tcW w:w="117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524A38EE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% Suitable habitat gain/loss (-)</w:t>
            </w:r>
          </w:p>
        </w:tc>
        <w:tc>
          <w:tcPr>
            <w:tcW w:w="108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0476D184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% Suitable habitat overlap</w:t>
            </w:r>
          </w:p>
        </w:tc>
      </w:tr>
      <w:tr w:rsidR="00563BF3" w:rsidRPr="00563BF3" w14:paraId="196199D1" w14:textId="77777777" w:rsidTr="00EA2558">
        <w:trPr>
          <w:trHeight w:val="320"/>
        </w:trPr>
        <w:tc>
          <w:tcPr>
            <w:tcW w:w="1545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EA3CE13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4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D2593E8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26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5A7FF6D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35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8FED1C3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35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2C20586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17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285ABDCC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  <w:tc>
          <w:tcPr>
            <w:tcW w:w="108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3C3005F7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</w:p>
        </w:tc>
      </w:tr>
      <w:tr w:rsidR="00563BF3" w:rsidRPr="00563BF3" w14:paraId="2825D3CB" w14:textId="77777777" w:rsidTr="00EA2558">
        <w:trPr>
          <w:trHeight w:val="320"/>
        </w:trPr>
        <w:tc>
          <w:tcPr>
            <w:tcW w:w="9195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000000" w:fill="D9D9D9"/>
            <w:noWrap/>
            <w:vAlign w:val="center"/>
            <w:hideMark/>
          </w:tcPr>
          <w:p w14:paraId="5056AC89" w14:textId="77777777" w:rsidR="00563BF3" w:rsidRPr="00563BF3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563BF3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Highland clade species</w:t>
            </w:r>
          </w:p>
        </w:tc>
      </w:tr>
      <w:tr w:rsidR="00563BF3" w:rsidRPr="00563BF3" w14:paraId="18892C05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4E3AEC49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fusca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58788AE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4,122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B936515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41,220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099C9B8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1,390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6DC71B0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13,900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202183F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-66.28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5690247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33.72</w:t>
            </w:r>
          </w:p>
        </w:tc>
      </w:tr>
      <w:tr w:rsidR="00563BF3" w:rsidRPr="00563BF3" w14:paraId="58600E62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16A8791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maxima</w:t>
            </w:r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4EDFB804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2,749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7A35255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27,490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4F9A81C3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991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570EB7B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9,910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0806BF21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-63.95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05DF08C5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32.96</w:t>
            </w:r>
          </w:p>
        </w:tc>
      </w:tr>
      <w:tr w:rsidR="00563BF3" w:rsidRPr="00563BF3" w14:paraId="3DD850AF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FFFFFF"/>
            <w:noWrap/>
            <w:vAlign w:val="center"/>
            <w:hideMark/>
          </w:tcPr>
          <w:p w14:paraId="7814B4DE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stenophylla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D6B9EBC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630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4B57654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6,300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0893AC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68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BA18C7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680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974BD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-89.21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461676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10.79</w:t>
            </w:r>
          </w:p>
        </w:tc>
      </w:tr>
      <w:tr w:rsidR="00563BF3" w:rsidRPr="00563BF3" w14:paraId="2DC2A06E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E9C1CAC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veitchii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3604B6D2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2,565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DE662F0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25,650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3A6E8A6C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1,859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DC1272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18,590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3608D04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-27.52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0B2BE37B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49.04</w:t>
            </w:r>
          </w:p>
        </w:tc>
      </w:tr>
      <w:tr w:rsidR="00563BF3" w:rsidRPr="00563BF3" w14:paraId="49F73276" w14:textId="77777777" w:rsidTr="00EA2558">
        <w:trPr>
          <w:trHeight w:val="320"/>
        </w:trPr>
        <w:tc>
          <w:tcPr>
            <w:tcW w:w="9195" w:type="dxa"/>
            <w:gridSpan w:val="7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000000"/>
            </w:tcBorders>
            <w:shd w:val="clear" w:color="auto" w:fill="auto"/>
            <w:noWrap/>
            <w:vAlign w:val="center"/>
            <w:hideMark/>
          </w:tcPr>
          <w:p w14:paraId="1E915F06" w14:textId="77777777" w:rsidR="00563BF3" w:rsidRPr="00420E8D" w:rsidRDefault="00563BF3" w:rsidP="00563BF3">
            <w:pPr>
              <w:spacing w:after="0" w:line="240" w:lineRule="auto"/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</w:pPr>
            <w:r w:rsidRPr="00420E8D">
              <w:rPr>
                <w:b/>
                <w:bCs/>
                <w:color w:val="000000"/>
                <w:sz w:val="16"/>
                <w:szCs w:val="16"/>
                <w:u w:val="single"/>
                <w:lang w:val="en-US"/>
              </w:rPr>
              <w:t>Lowland clade species</w:t>
            </w:r>
          </w:p>
        </w:tc>
      </w:tr>
      <w:tr w:rsidR="00563BF3" w:rsidRPr="00563BF3" w14:paraId="72A2C13F" w14:textId="77777777" w:rsidTr="00E058C9">
        <w:trPr>
          <w:trHeight w:hRule="exact"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2B57A512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albomarginata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5C6472F6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10,047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49B35E4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100,470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216F1C3C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11,765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E9AEA50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117,650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581BC199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17.10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3BDEEFD0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89.76</w:t>
            </w:r>
          </w:p>
        </w:tc>
      </w:tr>
      <w:tr w:rsidR="00563BF3" w:rsidRPr="00563BF3" w14:paraId="733F2242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8DC810D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ampullaria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E4FB09A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15,389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236FED5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153,890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12DAE0A9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18,288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1E97E79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182,880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A5D8F3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18.84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680B8D1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79.51</w:t>
            </w:r>
          </w:p>
        </w:tc>
      </w:tr>
      <w:tr w:rsidR="00563BF3" w:rsidRPr="00563BF3" w14:paraId="55C39A8F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5812333D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bicalcarata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4D448F57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4,639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5A3BD0D3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46,390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43C70EC9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6,740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468F1095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67,400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797BFC9E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45.29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24972718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93.40</w:t>
            </w:r>
          </w:p>
        </w:tc>
      </w:tr>
      <w:tr w:rsidR="00563BF3" w:rsidRPr="00563BF3" w14:paraId="3434A6F3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C0D4DCB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gracilis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56E4987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9,699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3077F48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96,990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31AAD2AF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15,133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1616223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151,330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FFE9509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56.03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A83637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94.36</w:t>
            </w:r>
          </w:p>
        </w:tc>
      </w:tr>
      <w:tr w:rsidR="00563BF3" w:rsidRPr="00563BF3" w14:paraId="24139049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D9D9"/>
            <w:noWrap/>
            <w:vAlign w:val="center"/>
            <w:hideMark/>
          </w:tcPr>
          <w:p w14:paraId="62F574A1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mirabilis</w:t>
            </w:r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7D883D75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20,957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EAAA87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209,570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240EAE56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11,942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6242D482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119,420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38DF7311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-43.02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noWrap/>
            <w:vAlign w:val="bottom"/>
            <w:hideMark/>
          </w:tcPr>
          <w:p w14:paraId="6F4E25F8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40.22</w:t>
            </w:r>
          </w:p>
        </w:tc>
      </w:tr>
      <w:tr w:rsidR="00563BF3" w:rsidRPr="00563BF3" w14:paraId="5D815AAE" w14:textId="77777777" w:rsidTr="00E058C9">
        <w:trPr>
          <w:trHeight w:val="320"/>
        </w:trPr>
        <w:tc>
          <w:tcPr>
            <w:tcW w:w="154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D92F74B" w14:textId="77777777" w:rsidR="00563BF3" w:rsidRPr="00563BF3" w:rsidRDefault="00563BF3" w:rsidP="00563BF3">
            <w:pPr>
              <w:spacing w:after="0" w:line="240" w:lineRule="auto"/>
              <w:rPr>
                <w:i/>
                <w:iCs/>
                <w:color w:val="000000"/>
                <w:sz w:val="16"/>
                <w:szCs w:val="16"/>
                <w:lang w:val="en-US"/>
              </w:rPr>
            </w:pPr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 xml:space="preserve">N.  </w:t>
            </w:r>
            <w:proofErr w:type="spellStart"/>
            <w:proofErr w:type="gramStart"/>
            <w:r w:rsidRPr="00563BF3">
              <w:rPr>
                <w:i/>
                <w:iCs/>
                <w:color w:val="000000"/>
                <w:sz w:val="16"/>
                <w:szCs w:val="16"/>
                <w:lang w:val="en-US"/>
              </w:rPr>
              <w:t>rafflesiana</w:t>
            </w:r>
            <w:proofErr w:type="spellEnd"/>
            <w:proofErr w:type="gramEnd"/>
          </w:p>
        </w:tc>
        <w:tc>
          <w:tcPr>
            <w:tcW w:w="14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25C99F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7,541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06B49648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75,410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8F60080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7,991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FF"/>
            <w:noWrap/>
            <w:vAlign w:val="bottom"/>
            <w:hideMark/>
          </w:tcPr>
          <w:p w14:paraId="707E1F1D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79,910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7C9BF7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5.97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4781319" w14:textId="77777777" w:rsidR="00563BF3" w:rsidRPr="00420E8D" w:rsidRDefault="00563BF3" w:rsidP="00563BF3">
            <w:pPr>
              <w:spacing w:after="0" w:line="240" w:lineRule="auto"/>
              <w:jc w:val="right"/>
              <w:rPr>
                <w:color w:val="000000"/>
                <w:sz w:val="16"/>
                <w:szCs w:val="16"/>
                <w:lang w:val="en-US"/>
              </w:rPr>
            </w:pPr>
            <w:r w:rsidRPr="00420E8D">
              <w:rPr>
                <w:color w:val="000000"/>
                <w:sz w:val="16"/>
                <w:szCs w:val="16"/>
                <w:lang w:val="en-US"/>
              </w:rPr>
              <w:t>81.95</w:t>
            </w:r>
          </w:p>
        </w:tc>
      </w:tr>
    </w:tbl>
    <w:p w14:paraId="29FE5217" w14:textId="6EEE4ACA" w:rsidR="009F60DB" w:rsidRDefault="009F60DB" w:rsidP="009F60DB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Table 4. Suitable present and future (</w:t>
      </w:r>
      <w:r>
        <w:rPr>
          <w:color w:val="222222"/>
          <w:sz w:val="24"/>
          <w:szCs w:val="24"/>
        </w:rPr>
        <w:t xml:space="preserve">2070-2099, </w:t>
      </w:r>
      <w:r w:rsidRPr="009F60DB">
        <w:rPr>
          <w:color w:val="222222"/>
          <w:sz w:val="24"/>
          <w:szCs w:val="24"/>
        </w:rPr>
        <w:t>A2a HadCM3</w:t>
      </w:r>
      <w:r>
        <w:rPr>
          <w:color w:val="222222"/>
          <w:sz w:val="24"/>
          <w:szCs w:val="24"/>
        </w:rPr>
        <w:t xml:space="preserve"> scenario)</w:t>
      </w:r>
      <w:r w:rsidRPr="009F60DB">
        <w:rPr>
          <w:sz w:val="24"/>
          <w:szCs w:val="24"/>
          <w:lang w:val="en-US"/>
        </w:rPr>
        <w:t xml:space="preserve"> habitat </w:t>
      </w:r>
      <w:r>
        <w:rPr>
          <w:sz w:val="24"/>
          <w:szCs w:val="24"/>
          <w:lang w:val="en-US"/>
        </w:rPr>
        <w:t xml:space="preserve">for </w:t>
      </w:r>
      <w:r w:rsidRPr="009F60DB">
        <w:rPr>
          <w:sz w:val="24"/>
          <w:szCs w:val="24"/>
          <w:lang w:val="en-US"/>
        </w:rPr>
        <w:t xml:space="preserve">highland and lowland </w:t>
      </w:r>
      <w:r w:rsidRPr="009F60DB">
        <w:rPr>
          <w:i/>
          <w:iCs/>
          <w:sz w:val="24"/>
          <w:szCs w:val="24"/>
          <w:lang w:val="en-US"/>
        </w:rPr>
        <w:t xml:space="preserve">Nepenthes </w:t>
      </w:r>
      <w:r w:rsidR="00F24F6F">
        <w:rPr>
          <w:sz w:val="24"/>
          <w:szCs w:val="24"/>
          <w:lang w:val="en-US"/>
        </w:rPr>
        <w:t>species as predicted with ecological niche m</w:t>
      </w:r>
      <w:r w:rsidRPr="009F60DB">
        <w:rPr>
          <w:sz w:val="24"/>
          <w:szCs w:val="24"/>
          <w:lang w:val="en-US"/>
        </w:rPr>
        <w:t>odels</w:t>
      </w:r>
      <w:r w:rsidRPr="009F60DB">
        <w:rPr>
          <w:i/>
          <w:iCs/>
          <w:sz w:val="24"/>
          <w:szCs w:val="24"/>
          <w:lang w:val="en-US"/>
        </w:rPr>
        <w:t xml:space="preserve"> </w:t>
      </w:r>
      <w:r w:rsidRPr="009F60DB">
        <w:rPr>
          <w:iCs/>
          <w:sz w:val="24"/>
          <w:szCs w:val="24"/>
          <w:lang w:val="en-US"/>
        </w:rPr>
        <w:t xml:space="preserve">with </w:t>
      </w:r>
      <w:proofErr w:type="gramStart"/>
      <w:r w:rsidRPr="009F60DB">
        <w:rPr>
          <w:iCs/>
          <w:sz w:val="24"/>
          <w:szCs w:val="24"/>
          <w:lang w:val="en-US"/>
        </w:rPr>
        <w:t xml:space="preserve">5 </w:t>
      </w:r>
      <w:proofErr w:type="spellStart"/>
      <w:r w:rsidRPr="009F60DB">
        <w:rPr>
          <w:iCs/>
          <w:sz w:val="24"/>
          <w:szCs w:val="24"/>
          <w:lang w:val="en-US"/>
        </w:rPr>
        <w:t>arcminute</w:t>
      </w:r>
      <w:proofErr w:type="spellEnd"/>
      <w:proofErr w:type="gramEnd"/>
      <w:r w:rsidRPr="009F60DB">
        <w:rPr>
          <w:iCs/>
          <w:sz w:val="24"/>
          <w:szCs w:val="24"/>
          <w:lang w:val="en-US"/>
        </w:rPr>
        <w:t xml:space="preserve"> spatial resolution. </w:t>
      </w:r>
      <w:r>
        <w:rPr>
          <w:sz w:val="24"/>
          <w:szCs w:val="24"/>
          <w:lang w:val="en-US"/>
        </w:rPr>
        <w:t xml:space="preserve">Suitable habitat is presented in both </w:t>
      </w:r>
      <w:proofErr w:type="gramStart"/>
      <w:r>
        <w:rPr>
          <w:sz w:val="24"/>
          <w:szCs w:val="24"/>
          <w:lang w:val="en-US"/>
        </w:rPr>
        <w:t>number</w:t>
      </w:r>
      <w:proofErr w:type="gramEnd"/>
      <w:r>
        <w:rPr>
          <w:sz w:val="24"/>
          <w:szCs w:val="24"/>
          <w:lang w:val="en-US"/>
        </w:rPr>
        <w:t xml:space="preserve"> of grid-cells in the predicted distribution and as an estimated surface area based on this number, but not taking into account the curvature of the earth for ease of calculation.</w:t>
      </w:r>
    </w:p>
    <w:p w14:paraId="28A7D8F5" w14:textId="40F1BA83" w:rsidR="007F2D7E" w:rsidRDefault="007F2D7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br w:type="page"/>
      </w:r>
    </w:p>
    <w:tbl>
      <w:tblPr>
        <w:tblW w:w="10113" w:type="dxa"/>
        <w:tblInd w:w="-106" w:type="dxa"/>
        <w:tblLook w:val="0000" w:firstRow="0" w:lastRow="0" w:firstColumn="0" w:lastColumn="0" w:noHBand="0" w:noVBand="0"/>
      </w:tblPr>
      <w:tblGrid>
        <w:gridCol w:w="1017"/>
        <w:gridCol w:w="1298"/>
        <w:gridCol w:w="1508"/>
        <w:gridCol w:w="1677"/>
        <w:gridCol w:w="1718"/>
        <w:gridCol w:w="1387"/>
        <w:gridCol w:w="1508"/>
      </w:tblGrid>
      <w:tr w:rsidR="007F2D7E" w:rsidRPr="002A3F0D" w14:paraId="53879265" w14:textId="77777777">
        <w:trPr>
          <w:trHeight w:val="960"/>
        </w:trPr>
        <w:tc>
          <w:tcPr>
            <w:tcW w:w="10113" w:type="dxa"/>
            <w:gridSpan w:val="7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3AF9A2" w14:textId="4A8DAEF5" w:rsidR="007F2D7E" w:rsidRPr="003F37E3" w:rsidRDefault="007F2D7E">
            <w:pPr>
              <w:spacing w:after="0" w:line="240" w:lineRule="auto"/>
              <w:rPr>
                <w:b/>
                <w:bCs/>
                <w:color w:val="000000"/>
                <w:sz w:val="24"/>
                <w:szCs w:val="24"/>
                <w:lang w:val="en-US"/>
              </w:rPr>
            </w:pPr>
          </w:p>
        </w:tc>
      </w:tr>
      <w:tr w:rsidR="00337862" w:rsidRPr="002A3F0D" w14:paraId="0B3E4E60" w14:textId="77777777">
        <w:trPr>
          <w:gridAfter w:val="1"/>
          <w:wAfter w:w="1508" w:type="dxa"/>
          <w:trHeight w:val="800"/>
        </w:trPr>
        <w:tc>
          <w:tcPr>
            <w:tcW w:w="1017" w:type="dxa"/>
            <w:tcBorders>
              <w:top w:val="single" w:sz="8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42A6AF26" w14:textId="0F9A2BE9" w:rsidR="00337862" w:rsidRDefault="00337862">
            <w:pPr>
              <w:spacing w:after="0" w:line="240" w:lineRule="auto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>
              <w:rPr>
                <w:b/>
                <w:bCs/>
                <w:color w:val="000000"/>
                <w:sz w:val="18"/>
                <w:szCs w:val="18"/>
                <w:lang w:val="en-US"/>
              </w:rPr>
              <w:t>Clade</w:t>
            </w:r>
          </w:p>
          <w:p w14:paraId="1307FEAB" w14:textId="13A88298" w:rsidR="00337862" w:rsidRPr="002A3F0D" w:rsidRDefault="00337862">
            <w:pPr>
              <w:spacing w:after="0" w:line="240" w:lineRule="auto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>pair</w:t>
            </w:r>
            <w:proofErr w:type="gramEnd"/>
          </w:p>
        </w:tc>
        <w:tc>
          <w:tcPr>
            <w:tcW w:w="1298" w:type="dxa"/>
            <w:tcBorders>
              <w:top w:val="single" w:sz="8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623AB6F7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  <w:t>N.fusca</w:t>
            </w:r>
            <w:proofErr w:type="spellEnd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  <w:t>/</w:t>
            </w:r>
          </w:p>
          <w:p w14:paraId="018A05FD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  <w:t>N.veitchii</w:t>
            </w:r>
            <w:proofErr w:type="spellEnd"/>
          </w:p>
        </w:tc>
        <w:tc>
          <w:tcPr>
            <w:tcW w:w="1508" w:type="dxa"/>
            <w:tcBorders>
              <w:top w:val="single" w:sz="8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27147B33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N.maxima</w:t>
            </w:r>
            <w:proofErr w:type="spellEnd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/</w:t>
            </w:r>
          </w:p>
          <w:p w14:paraId="57C72786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N.stenophylla</w:t>
            </w:r>
            <w:proofErr w:type="spellEnd"/>
          </w:p>
        </w:tc>
        <w:tc>
          <w:tcPr>
            <w:tcW w:w="1677" w:type="dxa"/>
            <w:tcBorders>
              <w:top w:val="single" w:sz="8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0E44166A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  <w:t>N.albomarginata</w:t>
            </w:r>
            <w:proofErr w:type="spellEnd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  <w:t>/</w:t>
            </w:r>
          </w:p>
          <w:p w14:paraId="651C8A51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en-US"/>
              </w:rPr>
              <w:t>N.rafflesiana</w:t>
            </w:r>
            <w:proofErr w:type="spellEnd"/>
          </w:p>
        </w:tc>
        <w:tc>
          <w:tcPr>
            <w:tcW w:w="1718" w:type="dxa"/>
            <w:tcBorders>
              <w:top w:val="single" w:sz="8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12F32CE8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N.ampullaria</w:t>
            </w:r>
            <w:proofErr w:type="spellEnd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/</w:t>
            </w:r>
          </w:p>
          <w:p w14:paraId="160E6DD7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N.mirabilis</w:t>
            </w:r>
            <w:proofErr w:type="spellEnd"/>
          </w:p>
        </w:tc>
        <w:tc>
          <w:tcPr>
            <w:tcW w:w="1387" w:type="dxa"/>
            <w:tcBorders>
              <w:top w:val="single" w:sz="8" w:space="0" w:color="000000"/>
              <w:left w:val="single" w:sz="4" w:space="0" w:color="000000"/>
              <w:bottom w:val="nil"/>
              <w:right w:val="single" w:sz="4" w:space="0" w:color="000000"/>
            </w:tcBorders>
            <w:vAlign w:val="center"/>
          </w:tcPr>
          <w:p w14:paraId="4298955E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N.bicalcarata</w:t>
            </w:r>
            <w:proofErr w:type="spellEnd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/</w:t>
            </w:r>
          </w:p>
          <w:p w14:paraId="72A6FCD4" w14:textId="77777777" w:rsidR="00337862" w:rsidRPr="002A3F0D" w:rsidRDefault="00337862">
            <w:pPr>
              <w:spacing w:after="0" w:line="240" w:lineRule="auto"/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</w:pPr>
            <w:proofErr w:type="spellStart"/>
            <w:r w:rsidRPr="002A3F0D">
              <w:rPr>
                <w:b/>
                <w:bCs/>
                <w:i/>
                <w:iCs/>
                <w:color w:val="000000"/>
                <w:sz w:val="18"/>
                <w:szCs w:val="18"/>
                <w:u w:val="single"/>
                <w:lang w:val="fr-FR"/>
              </w:rPr>
              <w:t>N.gracilis</w:t>
            </w:r>
            <w:proofErr w:type="spellEnd"/>
          </w:p>
        </w:tc>
      </w:tr>
      <w:tr w:rsidR="00337862" w:rsidRPr="002A3F0D" w14:paraId="29AE5467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70516801" w14:textId="77777777" w:rsidR="00337862" w:rsidRPr="002A3F0D" w:rsidRDefault="00337862">
            <w:pPr>
              <w:spacing w:after="0" w:line="240" w:lineRule="auto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proofErr w:type="spellStart"/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>MANOVA</w:t>
            </w:r>
            <w:proofErr w:type="spellEnd"/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 (</w:t>
            </w:r>
            <w:proofErr w:type="spellStart"/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>Wilk's</w:t>
            </w:r>
            <w:proofErr w:type="spellEnd"/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 xml:space="preserve"> λ)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3FF313E1" w14:textId="77777777" w:rsidR="00337862" w:rsidRPr="002A3F0D" w:rsidRDefault="00337862">
            <w:pPr>
              <w:spacing w:after="0" w:line="240" w:lineRule="auto"/>
              <w:rPr>
                <w:i/>
                <w:i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i/>
                <w:iCs/>
                <w:color w:val="000000"/>
                <w:sz w:val="18"/>
                <w:szCs w:val="18"/>
                <w:lang w:val="en-US"/>
              </w:rPr>
              <w:t>NS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6B4E7DAC" w14:textId="77777777" w:rsidR="00337862" w:rsidRPr="002A3F0D" w:rsidRDefault="00337862">
            <w:pPr>
              <w:spacing w:after="0" w:line="240" w:lineRule="auto"/>
              <w:rPr>
                <w:i/>
                <w:i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i/>
                <w:iCs/>
                <w:color w:val="000000"/>
                <w:sz w:val="18"/>
                <w:szCs w:val="18"/>
                <w:lang w:val="en-US"/>
              </w:rPr>
              <w:t>***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3D380EA5" w14:textId="77777777" w:rsidR="00337862" w:rsidRPr="002A3F0D" w:rsidRDefault="00337862">
            <w:pPr>
              <w:spacing w:after="0" w:line="240" w:lineRule="auto"/>
              <w:rPr>
                <w:i/>
                <w:i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i/>
                <w:iCs/>
                <w:color w:val="000000"/>
                <w:sz w:val="18"/>
                <w:szCs w:val="18"/>
                <w:lang w:val="en-US"/>
              </w:rPr>
              <w:t>*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A969DCB" w14:textId="77777777" w:rsidR="00337862" w:rsidRPr="002A3F0D" w:rsidRDefault="00337862">
            <w:pPr>
              <w:spacing w:after="0" w:line="240" w:lineRule="auto"/>
              <w:rPr>
                <w:i/>
                <w:i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i/>
                <w:iCs/>
                <w:color w:val="000000"/>
                <w:sz w:val="18"/>
                <w:szCs w:val="18"/>
                <w:lang w:val="en-US"/>
              </w:rPr>
              <w:t>***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6F304405" w14:textId="77777777" w:rsidR="00337862" w:rsidRPr="002A3F0D" w:rsidRDefault="00337862">
            <w:pPr>
              <w:spacing w:after="0" w:line="240" w:lineRule="auto"/>
              <w:rPr>
                <w:i/>
                <w:i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i/>
                <w:iCs/>
                <w:color w:val="000000"/>
                <w:sz w:val="18"/>
                <w:szCs w:val="18"/>
                <w:lang w:val="en-US"/>
              </w:rPr>
              <w:t>NS</w:t>
            </w:r>
          </w:p>
        </w:tc>
      </w:tr>
      <w:tr w:rsidR="00337862" w:rsidRPr="002A3F0D" w14:paraId="3630C84B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E8AC24" w14:textId="77777777" w:rsidR="00337862" w:rsidRPr="002A3F0D" w:rsidRDefault="00337862">
            <w:pPr>
              <w:spacing w:after="0" w:line="240" w:lineRule="auto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>ANOVA</w:t>
            </w:r>
          </w:p>
          <w:p w14:paraId="3C20A7D0" w14:textId="77777777" w:rsidR="00337862" w:rsidRPr="002A3F0D" w:rsidRDefault="00337862">
            <w:pPr>
              <w:spacing w:after="0" w:line="240" w:lineRule="auto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  <w:r w:rsidRPr="002A3F0D">
              <w:rPr>
                <w:b/>
                <w:bCs/>
                <w:color w:val="000000"/>
                <w:sz w:val="18"/>
                <w:szCs w:val="18"/>
                <w:lang w:val="en-US"/>
              </w:rPr>
              <w:t>(Welch’s)</w:t>
            </w: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B85444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_04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85967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_03**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EAEE76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bio03</w:t>
            </w:r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9CAEF6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_05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4FD1CE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_03</w:t>
            </w:r>
          </w:p>
        </w:tc>
      </w:tr>
      <w:tr w:rsidR="00337862" w:rsidRPr="002A3F0D" w14:paraId="123B84B2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880B3C6" w14:textId="77777777" w:rsidR="00337862" w:rsidRPr="002A3F0D" w:rsidRDefault="00337862">
            <w:pPr>
              <w:spacing w:after="0" w:line="240" w:lineRule="auto"/>
              <w:rPr>
                <w:b/>
                <w:bCs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3DF5DA9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_05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B18D86A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_05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733320F0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bio05</w:t>
            </w:r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B838D81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_07***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0D83A2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_07</w:t>
            </w:r>
          </w:p>
        </w:tc>
      </w:tr>
      <w:tr w:rsidR="00337862" w:rsidRPr="002A3F0D" w14:paraId="4B123684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5E5FAF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3AE44E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_12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553F87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_12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730AE9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bio12</w:t>
            </w:r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7689ED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_16*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96178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_15</w:t>
            </w:r>
          </w:p>
        </w:tc>
      </w:tr>
      <w:tr w:rsidR="00337862" w:rsidRPr="002A3F0D" w14:paraId="6E9B52F8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4C24BEF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6375848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_15</w:t>
            </w: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E6AD37D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_15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3403A13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bio13</w:t>
            </w:r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6200D8A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_19***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5851C4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_17*</w:t>
            </w:r>
          </w:p>
        </w:tc>
      </w:tr>
      <w:tr w:rsidR="00337862" w:rsidRPr="002A3F0D" w14:paraId="1E0B32A8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CAD93F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9F8E5C2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bsat</w:t>
            </w:r>
            <w:proofErr w:type="spellEnd"/>
            <w:proofErr w:type="gram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931BA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cec</w:t>
            </w:r>
            <w:proofErr w:type="spellEnd"/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9940F1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bio15</w:t>
            </w:r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5D44E0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cec</w:t>
            </w:r>
            <w:proofErr w:type="spellEnd"/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2831C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r w:rsidRPr="002A3F0D">
              <w:rPr>
                <w:color w:val="000000"/>
                <w:sz w:val="18"/>
                <w:szCs w:val="18"/>
                <w:lang w:val="fr-FR"/>
              </w:rPr>
              <w:t>bio_19</w:t>
            </w:r>
          </w:p>
        </w:tc>
      </w:tr>
      <w:tr w:rsidR="00337862" w:rsidRPr="002A3F0D" w14:paraId="09728670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EA31ED0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fr-FR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7021DF50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cec</w:t>
            </w:r>
            <w:proofErr w:type="spell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E80E716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cecs</w:t>
            </w:r>
            <w:proofErr w:type="spellEnd"/>
            <w:r w:rsidRPr="002A3F0D">
              <w:rPr>
                <w:color w:val="000000"/>
                <w:sz w:val="18"/>
                <w:szCs w:val="18"/>
                <w:lang w:val="fr-FR"/>
              </w:rPr>
              <w:t>**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22E2DE8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r w:rsidRPr="002A3F0D">
              <w:rPr>
                <w:color w:val="000000"/>
                <w:sz w:val="18"/>
                <w:szCs w:val="18"/>
                <w:lang w:val="fr-FR"/>
              </w:rPr>
              <w:t>bio19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0A3DAE0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cfrag</w:t>
            </w:r>
            <w:proofErr w:type="spellEnd"/>
            <w:r w:rsidRPr="002A3F0D">
              <w:rPr>
                <w:color w:val="000000"/>
                <w:sz w:val="18"/>
                <w:szCs w:val="18"/>
                <w:lang w:val="fr-FR"/>
              </w:rPr>
              <w:t>**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791082B0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bsat</w:t>
            </w:r>
            <w:proofErr w:type="spellEnd"/>
          </w:p>
        </w:tc>
      </w:tr>
      <w:tr w:rsidR="00337862" w:rsidRPr="002A3F0D" w14:paraId="7C40003C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9C2AC4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fr-FR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1BF8F9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cecs</w:t>
            </w:r>
            <w:proofErr w:type="spell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2B600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cfrag</w:t>
            </w:r>
            <w:proofErr w:type="spellEnd"/>
            <w:r w:rsidRPr="002A3F0D">
              <w:rPr>
                <w:color w:val="000000"/>
                <w:sz w:val="18"/>
                <w:szCs w:val="18"/>
                <w:lang w:val="fr-FR"/>
              </w:rPr>
              <w:t>**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105BF0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bsat</w:t>
            </w:r>
            <w:proofErr w:type="spell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7A3ED2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cnrt</w:t>
            </w:r>
            <w:proofErr w:type="spellEnd"/>
            <w:r w:rsidRPr="002A3F0D">
              <w:rPr>
                <w:color w:val="000000"/>
                <w:sz w:val="18"/>
                <w:szCs w:val="18"/>
                <w:lang w:val="fr-FR"/>
              </w:rPr>
              <w:t>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CD479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cec</w:t>
            </w:r>
            <w:proofErr w:type="spellEnd"/>
          </w:p>
        </w:tc>
      </w:tr>
      <w:tr w:rsidR="00337862" w:rsidRPr="002A3F0D" w14:paraId="517370F6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3E55E739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fr-FR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2441BF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cfrag</w:t>
            </w:r>
            <w:proofErr w:type="spell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9F25DD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cnrt</w:t>
            </w:r>
            <w:proofErr w:type="spellEnd"/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2074832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cec</w:t>
            </w:r>
            <w:proofErr w:type="spell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6C694B07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ecec</w:t>
            </w:r>
            <w:proofErr w:type="spellEnd"/>
            <w:proofErr w:type="gramEnd"/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E703379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cecs</w:t>
            </w:r>
            <w:proofErr w:type="spellEnd"/>
            <w:proofErr w:type="gramEnd"/>
          </w:p>
        </w:tc>
      </w:tr>
      <w:tr w:rsidR="00337862" w:rsidRPr="002A3F0D" w14:paraId="27E6D30B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C17C8F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CF9953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cnrt</w:t>
            </w:r>
            <w:proofErr w:type="spell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39F16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r w:rsidRPr="002A3F0D">
              <w:rPr>
                <w:color w:val="000000"/>
                <w:sz w:val="18"/>
                <w:szCs w:val="18"/>
                <w:lang w:val="fr-FR"/>
              </w:rPr>
              <w:t>esp***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EFA834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cfrag</w:t>
            </w:r>
            <w:proofErr w:type="spell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14C948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r w:rsidRPr="002A3F0D">
              <w:rPr>
                <w:color w:val="000000"/>
                <w:sz w:val="18"/>
                <w:szCs w:val="18"/>
                <w:lang w:val="fr-FR"/>
              </w:rPr>
              <w:t>pet***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7A825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cfrag</w:t>
            </w:r>
            <w:proofErr w:type="spellEnd"/>
          </w:p>
        </w:tc>
      </w:tr>
      <w:tr w:rsidR="00337862" w:rsidRPr="002A3F0D" w14:paraId="181FBC49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D3B1081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fr-FR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7EA4C57A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ecec</w:t>
            </w:r>
            <w:proofErr w:type="spell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238D15C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r w:rsidRPr="002A3F0D">
              <w:rPr>
                <w:color w:val="000000"/>
                <w:sz w:val="18"/>
                <w:szCs w:val="18"/>
                <w:lang w:val="fr-FR"/>
              </w:rPr>
              <w:t>ph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8C4699A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clpc</w:t>
            </w:r>
            <w:proofErr w:type="spell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213EEBF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r w:rsidRPr="002A3F0D">
              <w:rPr>
                <w:color w:val="000000"/>
                <w:sz w:val="18"/>
                <w:szCs w:val="18"/>
                <w:lang w:val="fr-FR"/>
              </w:rPr>
              <w:t>ph*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1BAD8E6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cnrt</w:t>
            </w:r>
            <w:proofErr w:type="spellEnd"/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*</w:t>
            </w:r>
          </w:p>
        </w:tc>
      </w:tr>
      <w:tr w:rsidR="00337862" w:rsidRPr="002A3F0D" w14:paraId="71D7F836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86F000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373F17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tawc</w:t>
            </w:r>
            <w:proofErr w:type="spellEnd"/>
            <w:proofErr w:type="gramEnd"/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B7C2394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tawc</w:t>
            </w:r>
            <w:proofErr w:type="spellEnd"/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6DD6E2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cnrt</w:t>
            </w:r>
            <w:proofErr w:type="spellEnd"/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D96827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tawc</w:t>
            </w:r>
            <w:proofErr w:type="spellEnd"/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7D880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ecec</w:t>
            </w:r>
            <w:proofErr w:type="spellEnd"/>
          </w:p>
        </w:tc>
      </w:tr>
      <w:tr w:rsidR="00337862" w:rsidRPr="002A3F0D" w14:paraId="48ADFEA7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55A2C01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fr-FR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6E990A5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02E4084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totc</w:t>
            </w:r>
            <w:proofErr w:type="spellEnd"/>
            <w:r w:rsidRPr="002A3F0D">
              <w:rPr>
                <w:color w:val="000000"/>
                <w:sz w:val="18"/>
                <w:szCs w:val="18"/>
                <w:lang w:val="fr-FR"/>
              </w:rPr>
              <w:t>***</w:t>
            </w: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96DAF25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ecec</w:t>
            </w:r>
            <w:proofErr w:type="spell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4FE4D1D8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fr-FR"/>
              </w:rPr>
            </w:pPr>
            <w:proofErr w:type="spellStart"/>
            <w:r w:rsidRPr="002A3F0D">
              <w:rPr>
                <w:color w:val="000000"/>
                <w:sz w:val="18"/>
                <w:szCs w:val="18"/>
                <w:lang w:val="fr-FR"/>
              </w:rPr>
              <w:t>totc</w:t>
            </w:r>
            <w:proofErr w:type="spellEnd"/>
            <w:r w:rsidRPr="002A3F0D">
              <w:rPr>
                <w:color w:val="000000"/>
                <w:sz w:val="18"/>
                <w:szCs w:val="18"/>
                <w:lang w:val="fr-FR"/>
              </w:rPr>
              <w:t>*</w:t>
            </w: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853248D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esp</w:t>
            </w:r>
            <w:proofErr w:type="spellEnd"/>
            <w:proofErr w:type="gramEnd"/>
          </w:p>
        </w:tc>
      </w:tr>
      <w:tr w:rsidR="00337862" w:rsidRPr="002A3F0D" w14:paraId="554F27D6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0F26CE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3F6A82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CE5CCF3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F46A4E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tawc</w:t>
            </w:r>
            <w:proofErr w:type="spellEnd"/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F1EF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746B8E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ph</w:t>
            </w:r>
            <w:proofErr w:type="gramEnd"/>
            <w:r w:rsidRPr="002A3F0D">
              <w:rPr>
                <w:color w:val="000000"/>
                <w:sz w:val="18"/>
                <w:szCs w:val="18"/>
                <w:lang w:val="en-US"/>
              </w:rPr>
              <w:t>*</w:t>
            </w:r>
          </w:p>
        </w:tc>
      </w:tr>
      <w:tr w:rsidR="00337862" w:rsidRPr="002A3F0D" w14:paraId="28277AD6" w14:textId="77777777">
        <w:trPr>
          <w:gridAfter w:val="1"/>
          <w:wAfter w:w="1508" w:type="dxa"/>
          <w:trHeight w:val="300"/>
        </w:trPr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58B8233E" w14:textId="77777777" w:rsidR="00337862" w:rsidRPr="002A3F0D" w:rsidRDefault="00337862">
            <w:pPr>
              <w:spacing w:after="0" w:line="240" w:lineRule="auto"/>
              <w:jc w:val="right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2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75B13062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99A06C8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1502DEC8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totn</w:t>
            </w:r>
            <w:proofErr w:type="spellEnd"/>
            <w:proofErr w:type="gram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2A295402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3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D9D9D9" w:fill="D9D9D9"/>
            <w:vAlign w:val="center"/>
          </w:tcPr>
          <w:p w14:paraId="0E8890CB" w14:textId="77777777" w:rsidR="00337862" w:rsidRPr="002A3F0D" w:rsidRDefault="00337862">
            <w:pPr>
              <w:spacing w:after="0" w:line="240" w:lineRule="auto"/>
              <w:rPr>
                <w:color w:val="000000"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2A3F0D">
              <w:rPr>
                <w:color w:val="000000"/>
                <w:sz w:val="18"/>
                <w:szCs w:val="18"/>
                <w:lang w:val="en-US"/>
              </w:rPr>
              <w:t>tawc</w:t>
            </w:r>
            <w:proofErr w:type="spellEnd"/>
            <w:proofErr w:type="gramEnd"/>
          </w:p>
        </w:tc>
      </w:tr>
    </w:tbl>
    <w:p w14:paraId="0DA03B56" w14:textId="3AAEF0A2" w:rsidR="007F2D7E" w:rsidRDefault="00E02C2D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E02C2D">
        <w:rPr>
          <w:bCs/>
          <w:color w:val="000000"/>
          <w:sz w:val="24"/>
          <w:szCs w:val="24"/>
          <w:lang w:val="en-US"/>
        </w:rPr>
        <w:t>Appendix Table 1</w:t>
      </w:r>
      <w:r w:rsidR="00E01C21" w:rsidRPr="00E02C2D">
        <w:rPr>
          <w:bCs/>
          <w:color w:val="000000"/>
          <w:sz w:val="24"/>
          <w:szCs w:val="24"/>
          <w:lang w:val="en-US"/>
        </w:rPr>
        <w:t>.</w:t>
      </w:r>
      <w:proofErr w:type="gramEnd"/>
      <w:r w:rsidR="00E01C21" w:rsidRPr="003F37E3">
        <w:rPr>
          <w:b/>
          <w:bCs/>
          <w:color w:val="000000"/>
          <w:sz w:val="24"/>
          <w:szCs w:val="24"/>
          <w:lang w:val="en-US"/>
        </w:rPr>
        <w:t xml:space="preserve">  </w:t>
      </w:r>
      <w:r w:rsidR="00E01C21" w:rsidRPr="003F37E3">
        <w:rPr>
          <w:color w:val="000000"/>
          <w:sz w:val="24"/>
          <w:szCs w:val="24"/>
          <w:lang w:val="en-US"/>
        </w:rPr>
        <w:t xml:space="preserve">Multiple </w:t>
      </w:r>
      <w:proofErr w:type="gramStart"/>
      <w:r w:rsidR="00E01C21" w:rsidRPr="003F37E3">
        <w:rPr>
          <w:color w:val="000000"/>
          <w:sz w:val="24"/>
          <w:szCs w:val="24"/>
          <w:lang w:val="en-US"/>
        </w:rPr>
        <w:t>analysis</w:t>
      </w:r>
      <w:proofErr w:type="gramEnd"/>
      <w:r w:rsidR="00E01C21" w:rsidRPr="003F37E3">
        <w:rPr>
          <w:color w:val="000000"/>
          <w:sz w:val="24"/>
          <w:szCs w:val="24"/>
          <w:lang w:val="en-US"/>
        </w:rPr>
        <w:t xml:space="preserve"> of </w:t>
      </w:r>
      <w:proofErr w:type="spellStart"/>
      <w:r w:rsidR="00E01C21" w:rsidRPr="003F37E3">
        <w:rPr>
          <w:color w:val="000000"/>
          <w:sz w:val="24"/>
          <w:szCs w:val="24"/>
          <w:lang w:val="en-US"/>
        </w:rPr>
        <w:t>varience</w:t>
      </w:r>
      <w:proofErr w:type="spellEnd"/>
      <w:r w:rsidR="00E01C21" w:rsidRPr="003F37E3">
        <w:rPr>
          <w:color w:val="000000"/>
          <w:sz w:val="24"/>
          <w:szCs w:val="24"/>
          <w:lang w:val="en-US"/>
        </w:rPr>
        <w:t xml:space="preserve"> (</w:t>
      </w:r>
      <w:proofErr w:type="spellStart"/>
      <w:r w:rsidR="00E01C21" w:rsidRPr="003F37E3">
        <w:rPr>
          <w:color w:val="000000"/>
          <w:sz w:val="24"/>
          <w:szCs w:val="24"/>
          <w:lang w:val="en-US"/>
        </w:rPr>
        <w:t>MANOVA</w:t>
      </w:r>
      <w:proofErr w:type="spellEnd"/>
      <w:r w:rsidR="00E01C21" w:rsidRPr="003F37E3">
        <w:rPr>
          <w:color w:val="000000"/>
          <w:sz w:val="24"/>
          <w:szCs w:val="24"/>
          <w:lang w:val="en-US"/>
        </w:rPr>
        <w:t xml:space="preserve">) and analysis of variance (ANOVA) for each </w:t>
      </w:r>
      <w:r w:rsidR="00E01C21" w:rsidRPr="003F37E3">
        <w:rPr>
          <w:i/>
          <w:iCs/>
          <w:color w:val="000000"/>
          <w:sz w:val="24"/>
          <w:szCs w:val="24"/>
          <w:lang w:val="en-US"/>
        </w:rPr>
        <w:t xml:space="preserve">Nepenthes </w:t>
      </w:r>
      <w:proofErr w:type="spellStart"/>
      <w:r w:rsidR="00E01C21" w:rsidRPr="003F37E3">
        <w:rPr>
          <w:color w:val="000000"/>
          <w:sz w:val="24"/>
          <w:szCs w:val="24"/>
          <w:lang w:val="en-US"/>
        </w:rPr>
        <w:t>clae</w:t>
      </w:r>
      <w:proofErr w:type="spellEnd"/>
      <w:r w:rsidR="00E01C21" w:rsidRPr="003F37E3">
        <w:rPr>
          <w:color w:val="000000"/>
          <w:sz w:val="24"/>
          <w:szCs w:val="24"/>
          <w:lang w:val="en-US"/>
        </w:rPr>
        <w:t xml:space="preserve"> pair. </w:t>
      </w:r>
      <w:proofErr w:type="spellStart"/>
      <w:r w:rsidR="00E01C21" w:rsidRPr="003F37E3">
        <w:rPr>
          <w:color w:val="000000"/>
          <w:sz w:val="24"/>
          <w:szCs w:val="24"/>
          <w:lang w:val="en-US"/>
        </w:rPr>
        <w:t>MANOVA</w:t>
      </w:r>
      <w:proofErr w:type="spellEnd"/>
      <w:r w:rsidR="00E01C21" w:rsidRPr="003F37E3">
        <w:rPr>
          <w:color w:val="000000"/>
          <w:sz w:val="24"/>
          <w:szCs w:val="24"/>
          <w:lang w:val="en-US"/>
        </w:rPr>
        <w:t xml:space="preserve"> presented on first line with </w:t>
      </w:r>
      <w:r w:rsidR="00E01C21" w:rsidRPr="003F37E3">
        <w:rPr>
          <w:i/>
          <w:iCs/>
          <w:color w:val="000000"/>
          <w:sz w:val="24"/>
          <w:szCs w:val="24"/>
          <w:lang w:val="en-US"/>
        </w:rPr>
        <w:t xml:space="preserve">P </w:t>
      </w:r>
      <w:r w:rsidR="00E01C21" w:rsidRPr="003F37E3">
        <w:rPr>
          <w:color w:val="000000"/>
          <w:sz w:val="24"/>
          <w:szCs w:val="24"/>
          <w:lang w:val="en-US"/>
        </w:rPr>
        <w:t xml:space="preserve">threshold only. ANOVA presented with </w:t>
      </w:r>
      <w:r w:rsidR="00E01C21" w:rsidRPr="003F37E3">
        <w:rPr>
          <w:i/>
          <w:iCs/>
          <w:color w:val="000000"/>
          <w:sz w:val="24"/>
          <w:szCs w:val="24"/>
          <w:lang w:val="en-US"/>
        </w:rPr>
        <w:t xml:space="preserve">P </w:t>
      </w:r>
      <w:r w:rsidR="00E01C21" w:rsidRPr="003F37E3">
        <w:rPr>
          <w:color w:val="000000"/>
          <w:sz w:val="24"/>
          <w:szCs w:val="24"/>
          <w:lang w:val="en-US"/>
        </w:rPr>
        <w:t>threshold for each environmental variable used in ecological niche model. * P &lt; 0.5, ** P &lt; 0.1, *** P &lt; 0.01.</w:t>
      </w:r>
    </w:p>
    <w:p w14:paraId="571112AE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p w14:paraId="45067F24" w14:textId="77777777" w:rsidR="007F2D7E" w:rsidRDefault="007F2D7E">
      <w:pPr>
        <w:rPr>
          <w:rFonts w:ascii="Times New Roman" w:hAnsi="Times New Roman" w:cs="Times New Roman"/>
          <w:lang w:val="en-US"/>
        </w:rPr>
      </w:pPr>
    </w:p>
    <w:sectPr w:rsidR="007F2D7E" w:rsidSect="007F2D7E">
      <w:pgSz w:w="11906" w:h="16838"/>
      <w:pgMar w:top="1417" w:right="1440" w:bottom="1417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AFF" w:usb1="C000605B" w:usb2="00000029" w:usb3="00000000" w:csb0="000101FF" w:csb1="00000000"/>
  </w:font>
  <w:font w:name="ＭＳ ゴシック">
    <w:altName w:val="ＭＳ ゴシック"/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embedSystemFonts/>
  <w:proofState w:spelling="clean" w:grammar="clean"/>
  <w:defaultTabStop w:val="708"/>
  <w:hyphenationZone w:val="425"/>
  <w:doNotHyphenateCaps/>
  <w:characterSpacingControl w:val="doNotCompress"/>
  <w:doNotValidateAgainstSchema/>
  <w:doNotDemarcateInvalidXml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D7E"/>
    <w:rsid w:val="000160CF"/>
    <w:rsid w:val="000221CD"/>
    <w:rsid w:val="0003383A"/>
    <w:rsid w:val="00120561"/>
    <w:rsid w:val="00185747"/>
    <w:rsid w:val="001859EB"/>
    <w:rsid w:val="001954FA"/>
    <w:rsid w:val="001E1120"/>
    <w:rsid w:val="00203714"/>
    <w:rsid w:val="00204427"/>
    <w:rsid w:val="00224702"/>
    <w:rsid w:val="00231EBA"/>
    <w:rsid w:val="002A3F0D"/>
    <w:rsid w:val="003130B9"/>
    <w:rsid w:val="00321419"/>
    <w:rsid w:val="00337862"/>
    <w:rsid w:val="00390217"/>
    <w:rsid w:val="003F37E3"/>
    <w:rsid w:val="00420E8D"/>
    <w:rsid w:val="00455230"/>
    <w:rsid w:val="004751DD"/>
    <w:rsid w:val="0047650C"/>
    <w:rsid w:val="004B1EDC"/>
    <w:rsid w:val="005278A2"/>
    <w:rsid w:val="005557A6"/>
    <w:rsid w:val="005625F5"/>
    <w:rsid w:val="00563BF3"/>
    <w:rsid w:val="005F426A"/>
    <w:rsid w:val="00606171"/>
    <w:rsid w:val="00607660"/>
    <w:rsid w:val="0061319A"/>
    <w:rsid w:val="00627A7B"/>
    <w:rsid w:val="006D057E"/>
    <w:rsid w:val="00712704"/>
    <w:rsid w:val="00724574"/>
    <w:rsid w:val="00747514"/>
    <w:rsid w:val="007C12B7"/>
    <w:rsid w:val="007D3AF1"/>
    <w:rsid w:val="007F1287"/>
    <w:rsid w:val="007F2D7E"/>
    <w:rsid w:val="00803247"/>
    <w:rsid w:val="008255EF"/>
    <w:rsid w:val="00885000"/>
    <w:rsid w:val="008C0CAD"/>
    <w:rsid w:val="008F4376"/>
    <w:rsid w:val="0090235F"/>
    <w:rsid w:val="0090239B"/>
    <w:rsid w:val="00955013"/>
    <w:rsid w:val="00994F7B"/>
    <w:rsid w:val="009F60DB"/>
    <w:rsid w:val="00A303CA"/>
    <w:rsid w:val="00A323ED"/>
    <w:rsid w:val="00A36F4D"/>
    <w:rsid w:val="00A805F1"/>
    <w:rsid w:val="00AB2C0F"/>
    <w:rsid w:val="00AC57E7"/>
    <w:rsid w:val="00B105E1"/>
    <w:rsid w:val="00B92125"/>
    <w:rsid w:val="00BB4978"/>
    <w:rsid w:val="00C11B26"/>
    <w:rsid w:val="00C35EF8"/>
    <w:rsid w:val="00C513B8"/>
    <w:rsid w:val="00D11CBB"/>
    <w:rsid w:val="00D8655F"/>
    <w:rsid w:val="00D9700A"/>
    <w:rsid w:val="00DA4E07"/>
    <w:rsid w:val="00DB5E3F"/>
    <w:rsid w:val="00E0048D"/>
    <w:rsid w:val="00E01C21"/>
    <w:rsid w:val="00E02C2D"/>
    <w:rsid w:val="00E058C9"/>
    <w:rsid w:val="00E34C33"/>
    <w:rsid w:val="00E74F51"/>
    <w:rsid w:val="00EA2558"/>
    <w:rsid w:val="00EA3CE3"/>
    <w:rsid w:val="00EF0AAF"/>
    <w:rsid w:val="00EF27E8"/>
    <w:rsid w:val="00F14884"/>
    <w:rsid w:val="00F24F6F"/>
    <w:rsid w:val="00F311CE"/>
    <w:rsid w:val="00F33272"/>
    <w:rsid w:val="00F359BB"/>
    <w:rsid w:val="00F63F0F"/>
    <w:rsid w:val="00FB26E6"/>
    <w:rsid w:val="00FC7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F660DB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13B8"/>
    <w:pPr>
      <w:spacing w:after="200" w:line="276" w:lineRule="auto"/>
    </w:pPr>
    <w:rPr>
      <w:rFonts w:ascii="Arial" w:hAnsi="Arial" w:cs="Arial"/>
      <w:lang w:val="nl-NL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keepLines/>
      <w:spacing w:before="480" w:after="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keepLines/>
      <w:spacing w:before="200" w:after="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rFonts w:ascii="Arial" w:hAnsi="Arial" w:cs="Arial"/>
      <w:b/>
      <w:bCs/>
      <w:color w:val="auto"/>
      <w:sz w:val="28"/>
      <w:szCs w:val="28"/>
    </w:rPr>
  </w:style>
  <w:style w:type="character" w:customStyle="1" w:styleId="Heading2Char">
    <w:name w:val="Heading 2 Char"/>
    <w:link w:val="Heading2"/>
    <w:uiPriority w:val="99"/>
    <w:rPr>
      <w:rFonts w:ascii="Arial" w:hAnsi="Arial" w:cs="Arial"/>
      <w:b/>
      <w:bCs/>
      <w:color w:val="auto"/>
      <w:sz w:val="26"/>
      <w:szCs w:val="26"/>
    </w:rPr>
  </w:style>
  <w:style w:type="paragraph" w:styleId="Title">
    <w:name w:val="Title"/>
    <w:basedOn w:val="Normal"/>
    <w:next w:val="Normal"/>
    <w:link w:val="TitleChar"/>
    <w:uiPriority w:val="99"/>
    <w:qFormat/>
    <w:pPr>
      <w:pBdr>
        <w:bottom w:val="single" w:sz="8" w:space="4" w:color="auto"/>
      </w:pBdr>
      <w:spacing w:after="300" w:line="240" w:lineRule="auto"/>
    </w:pPr>
    <w:rPr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99"/>
    <w:rPr>
      <w:rFonts w:ascii="Arial" w:hAnsi="Arial" w:cs="Arial"/>
      <w:color w:val="auto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CommentReference">
    <w:name w:val="annotation reference"/>
    <w:basedOn w:val="DefaultParagraphFont"/>
    <w:uiPriority w:val="99"/>
    <w:semiHidden/>
    <w:unhideWhenUsed/>
    <w:rsid w:val="00231E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1EBA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1EBA"/>
    <w:rPr>
      <w:rFonts w:ascii="Arial" w:hAnsi="Arial" w:cs="Arial"/>
      <w:lang w:val="nl-N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1E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1EBA"/>
    <w:rPr>
      <w:rFonts w:ascii="Arial" w:hAnsi="Arial" w:cs="Arial"/>
      <w:b/>
      <w:bCs/>
      <w:lang w:val="nl-NL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nhideWhenUsed="0" w:qFormat="1"/>
    <w:lsdException w:name="heading 2" w:semiHidden="0" w:unhideWhenUsed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nhideWhenUsed="0" w:qFormat="1"/>
    <w:lsdException w:name="Default Paragraph Font" w:unhideWhenUsed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Balloon Text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513B8"/>
    <w:pPr>
      <w:spacing w:after="200" w:line="276" w:lineRule="auto"/>
    </w:pPr>
    <w:rPr>
      <w:rFonts w:ascii="Arial" w:hAnsi="Arial" w:cs="Arial"/>
      <w:lang w:val="nl-NL"/>
    </w:rPr>
  </w:style>
  <w:style w:type="paragraph" w:styleId="Heading1">
    <w:name w:val="heading 1"/>
    <w:basedOn w:val="Normal"/>
    <w:next w:val="Normal"/>
    <w:link w:val="Heading1Char"/>
    <w:uiPriority w:val="99"/>
    <w:qFormat/>
    <w:pPr>
      <w:keepNext/>
      <w:keepLines/>
      <w:spacing w:before="480" w:after="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pPr>
      <w:keepNext/>
      <w:keepLines/>
      <w:spacing w:before="200" w:after="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rPr>
      <w:rFonts w:ascii="Arial" w:hAnsi="Arial" w:cs="Arial"/>
      <w:b/>
      <w:bCs/>
      <w:color w:val="auto"/>
      <w:sz w:val="28"/>
      <w:szCs w:val="28"/>
    </w:rPr>
  </w:style>
  <w:style w:type="character" w:customStyle="1" w:styleId="Heading2Char">
    <w:name w:val="Heading 2 Char"/>
    <w:link w:val="Heading2"/>
    <w:uiPriority w:val="99"/>
    <w:rPr>
      <w:rFonts w:ascii="Arial" w:hAnsi="Arial" w:cs="Arial"/>
      <w:b/>
      <w:bCs/>
      <w:color w:val="auto"/>
      <w:sz w:val="26"/>
      <w:szCs w:val="26"/>
    </w:rPr>
  </w:style>
  <w:style w:type="paragraph" w:styleId="Title">
    <w:name w:val="Title"/>
    <w:basedOn w:val="Normal"/>
    <w:next w:val="Normal"/>
    <w:link w:val="TitleChar"/>
    <w:uiPriority w:val="99"/>
    <w:qFormat/>
    <w:pPr>
      <w:pBdr>
        <w:bottom w:val="single" w:sz="8" w:space="4" w:color="auto"/>
      </w:pBdr>
      <w:spacing w:after="300" w:line="240" w:lineRule="auto"/>
    </w:pPr>
    <w:rPr>
      <w:spacing w:val="5"/>
      <w:kern w:val="28"/>
      <w:sz w:val="52"/>
      <w:szCs w:val="52"/>
    </w:rPr>
  </w:style>
  <w:style w:type="character" w:customStyle="1" w:styleId="TitleChar">
    <w:name w:val="Title Char"/>
    <w:link w:val="Title"/>
    <w:uiPriority w:val="99"/>
    <w:rPr>
      <w:rFonts w:ascii="Arial" w:hAnsi="Arial" w:cs="Arial"/>
      <w:color w:val="auto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99"/>
    <w:qFormat/>
    <w:pPr>
      <w:ind w:left="720"/>
    </w:pPr>
  </w:style>
  <w:style w:type="character" w:styleId="CommentReference">
    <w:name w:val="annotation reference"/>
    <w:basedOn w:val="DefaultParagraphFont"/>
    <w:uiPriority w:val="99"/>
    <w:semiHidden/>
    <w:unhideWhenUsed/>
    <w:rsid w:val="00231EB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1EBA"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1EBA"/>
    <w:rPr>
      <w:rFonts w:ascii="Arial" w:hAnsi="Arial" w:cs="Arial"/>
      <w:lang w:val="nl-NL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1EB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1EBA"/>
    <w:rPr>
      <w:rFonts w:ascii="Arial" w:hAnsi="Arial" w:cs="Arial"/>
      <w:b/>
      <w:bCs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844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0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8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tif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ti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274E9A-FE31-F34A-86C8-0C2CC80287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12</Pages>
  <Words>1387</Words>
  <Characters>7910</Characters>
  <Application>Microsoft Macintosh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NCB Naturalis</Company>
  <LinksUpToDate>false</LinksUpToDate>
  <CharactersWithSpaces>9279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nnmadmin</dc:creator>
  <cp:lastModifiedBy>Rachel Schwallier</cp:lastModifiedBy>
  <cp:revision>32</cp:revision>
  <cp:lastPrinted>2013-04-23T10:05:00Z</cp:lastPrinted>
  <dcterms:created xsi:type="dcterms:W3CDTF">2013-09-27T11:19:00Z</dcterms:created>
  <dcterms:modified xsi:type="dcterms:W3CDTF">2013-09-27T19:51:00Z</dcterms:modified>
</cp:coreProperties>
</file>